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851F6A" w14:textId="2C9A7C7E" w:rsidR="004A73BF" w:rsidRPr="005F5AE4" w:rsidRDefault="00A61293" w:rsidP="00B70876">
      <w:pPr>
        <w:tabs>
          <w:tab w:val="left" w:pos="10260"/>
        </w:tabs>
      </w:pPr>
      <w:r>
        <w:rPr>
          <w:noProof/>
          <w:lang w:eastAsia="en-US"/>
        </w:rPr>
        <w:drawing>
          <wp:anchor distT="0" distB="0" distL="114300" distR="114300" simplePos="0" relativeHeight="251651583" behindDoc="1" locked="0" layoutInCell="1" allowOverlap="1" wp14:anchorId="407DA905" wp14:editId="557118AA">
            <wp:simplePos x="0" y="0"/>
            <wp:positionH relativeFrom="column">
              <wp:posOffset>-742950</wp:posOffset>
            </wp:positionH>
            <wp:positionV relativeFrom="paragraph">
              <wp:posOffset>-506730</wp:posOffset>
            </wp:positionV>
            <wp:extent cx="7971888" cy="7601585"/>
            <wp:effectExtent l="0" t="0" r="0" b="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7569" cy="7607002"/>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eastAsia="en-US"/>
        </w:rPr>
        <mc:AlternateContent>
          <mc:Choice Requires="wps">
            <w:drawing>
              <wp:anchor distT="0" distB="0" distL="114300" distR="114300" simplePos="0" relativeHeight="251675136" behindDoc="1" locked="0" layoutInCell="1" allowOverlap="1" wp14:anchorId="71A8D6CE" wp14:editId="6B9B68E0">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tx1">
                            <a:lumMod val="85000"/>
                            <a:lumOff val="1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87F0F"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" fillcolor="#272727 [2749]" stroked="f"/>
            </w:pict>
          </mc:Fallback>
        </mc:AlternateContent>
      </w:r>
      <w:r w:rsidR="00A87BD2" w:rsidRPr="005F5AE4">
        <w:rPr>
          <w:noProof/>
          <w:lang w:eastAsia="en-US"/>
        </w:rPr>
        <mc:AlternateContent>
          <mc:Choice Requires="wps">
            <w:drawing>
              <wp:anchor distT="0" distB="0" distL="114300" distR="114300" simplePos="0" relativeHeight="251677184" behindDoc="1" locked="0" layoutInCell="1" allowOverlap="1" wp14:anchorId="0ACE9893" wp14:editId="3401039F">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tx2">
                            <a:lumMod val="7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FEB71"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" fillcolor="#17365d [2415]" stroked="f"/>
            </w:pict>
          </mc:Fallback>
        </mc:AlternateContent>
      </w:r>
    </w:p>
    <w:p w14:paraId="5A12FD3F" w14:textId="77777777" w:rsidR="004A73BF" w:rsidRPr="005F5AE4" w:rsidRDefault="004A73BF" w:rsidP="00B70876">
      <w:pPr>
        <w:tabs>
          <w:tab w:val="left" w:pos="10260"/>
        </w:tabs>
      </w:pPr>
    </w:p>
    <w:p w14:paraId="258A4EA0" w14:textId="1223287E" w:rsidR="004A73BF" w:rsidRPr="005F5AE4" w:rsidRDefault="004A73BF" w:rsidP="00B70876">
      <w:pPr>
        <w:tabs>
          <w:tab w:val="left" w:pos="10260"/>
        </w:tabs>
      </w:pPr>
    </w:p>
    <w:p w14:paraId="45F729D0" w14:textId="77777777" w:rsidR="004A73BF" w:rsidRPr="005F5AE4" w:rsidRDefault="004A73BF" w:rsidP="00B70876">
      <w:pPr>
        <w:tabs>
          <w:tab w:val="left" w:pos="10260"/>
        </w:tabs>
      </w:pPr>
    </w:p>
    <w:p w14:paraId="360BFAA9" w14:textId="2BD897D9" w:rsidR="004A73BF" w:rsidRPr="005F5AE4" w:rsidRDefault="004A73BF" w:rsidP="00B70876">
      <w:pPr>
        <w:tabs>
          <w:tab w:val="left" w:pos="10260"/>
        </w:tabs>
      </w:pPr>
    </w:p>
    <w:p w14:paraId="049C0708" w14:textId="77777777" w:rsidR="004A73BF" w:rsidRPr="005F5AE4" w:rsidRDefault="004A73BF" w:rsidP="00B70876">
      <w:pPr>
        <w:tabs>
          <w:tab w:val="left" w:pos="10260"/>
        </w:tabs>
      </w:pPr>
    </w:p>
    <w:p w14:paraId="70C66504" w14:textId="77777777" w:rsidR="004A73BF" w:rsidRPr="005F5AE4" w:rsidRDefault="004A73BF" w:rsidP="00B70876">
      <w:pPr>
        <w:tabs>
          <w:tab w:val="left" w:pos="10260"/>
        </w:tabs>
      </w:pPr>
    </w:p>
    <w:p w14:paraId="061E439E" w14:textId="76692734" w:rsidR="004A73BF" w:rsidRPr="005F5AE4" w:rsidRDefault="004A73BF" w:rsidP="00B70876">
      <w:pPr>
        <w:tabs>
          <w:tab w:val="left" w:pos="10260"/>
        </w:tabs>
      </w:pPr>
    </w:p>
    <w:p w14:paraId="5214ACEF" w14:textId="77777777" w:rsidR="004A73BF" w:rsidRPr="005F5AE4" w:rsidRDefault="004A73BF" w:rsidP="00B70876">
      <w:pPr>
        <w:tabs>
          <w:tab w:val="left" w:pos="10260"/>
        </w:tabs>
      </w:pPr>
    </w:p>
    <w:p w14:paraId="7E3B30ED" w14:textId="77777777" w:rsidR="004A73BF" w:rsidRPr="005F5AE4" w:rsidRDefault="004A73BF" w:rsidP="00B70876">
      <w:pPr>
        <w:tabs>
          <w:tab w:val="left" w:pos="10260"/>
        </w:tabs>
      </w:pPr>
    </w:p>
    <w:p w14:paraId="3FD0E7B6" w14:textId="77777777" w:rsidR="004A73BF" w:rsidRPr="005F5AE4" w:rsidRDefault="004A73BF" w:rsidP="00B70876">
      <w:pPr>
        <w:tabs>
          <w:tab w:val="left" w:pos="10260"/>
        </w:tabs>
      </w:pPr>
    </w:p>
    <w:p w14:paraId="4C561572" w14:textId="43ACF7EF" w:rsidR="004A73BF" w:rsidRPr="005F5AE4" w:rsidRDefault="004A73BF" w:rsidP="00B70876">
      <w:pPr>
        <w:tabs>
          <w:tab w:val="left" w:pos="10260"/>
        </w:tabs>
      </w:pPr>
    </w:p>
    <w:p w14:paraId="1D819893" w14:textId="77777777" w:rsidR="004A73BF" w:rsidRPr="005F5AE4" w:rsidRDefault="004A73BF" w:rsidP="00B70876">
      <w:pPr>
        <w:tabs>
          <w:tab w:val="left" w:pos="10260"/>
        </w:tabs>
      </w:pPr>
    </w:p>
    <w:p w14:paraId="0FC6F0EF" w14:textId="77777777" w:rsidR="004A73BF" w:rsidRPr="005F5AE4" w:rsidRDefault="004A73BF" w:rsidP="00B70876">
      <w:pPr>
        <w:tabs>
          <w:tab w:val="left" w:pos="10260"/>
        </w:tabs>
      </w:pPr>
    </w:p>
    <w:p w14:paraId="5E15B6C5" w14:textId="7FF7E04D" w:rsidR="004A73BF" w:rsidRPr="005F5AE4" w:rsidRDefault="004A73BF" w:rsidP="00B70876">
      <w:pPr>
        <w:tabs>
          <w:tab w:val="left" w:pos="10260"/>
        </w:tabs>
      </w:pPr>
    </w:p>
    <w:p w14:paraId="02119B61" w14:textId="77777777" w:rsidR="004A73BF" w:rsidRPr="005F5AE4" w:rsidRDefault="004A73BF" w:rsidP="00B70876">
      <w:pPr>
        <w:tabs>
          <w:tab w:val="left" w:pos="10260"/>
        </w:tabs>
      </w:pPr>
    </w:p>
    <w:p w14:paraId="78829CB8" w14:textId="43EDA493" w:rsidR="004A73BF" w:rsidRPr="005F5AE4" w:rsidRDefault="004A73BF" w:rsidP="00B70876">
      <w:pPr>
        <w:tabs>
          <w:tab w:val="left" w:pos="10260"/>
        </w:tabs>
      </w:pPr>
    </w:p>
    <w:p w14:paraId="45C33FCC" w14:textId="77777777" w:rsidR="004A73BF" w:rsidRPr="005F5AE4" w:rsidRDefault="004A73BF" w:rsidP="00B70876">
      <w:pPr>
        <w:tabs>
          <w:tab w:val="left" w:pos="10260"/>
        </w:tabs>
      </w:pPr>
    </w:p>
    <w:p w14:paraId="6E7356BD" w14:textId="2EBF6405" w:rsidR="001C3E2F" w:rsidRPr="005F5AE4" w:rsidRDefault="001C3E2F" w:rsidP="00B70876">
      <w:pPr>
        <w:tabs>
          <w:tab w:val="left" w:pos="10260"/>
        </w:tabs>
      </w:pPr>
    </w:p>
    <w:p w14:paraId="59D38480" w14:textId="77777777" w:rsidR="004A73BF" w:rsidRPr="005F5AE4" w:rsidRDefault="004A73BF" w:rsidP="00B70876">
      <w:pPr>
        <w:tabs>
          <w:tab w:val="left" w:pos="10260"/>
        </w:tabs>
      </w:pPr>
    </w:p>
    <w:p w14:paraId="228EF573" w14:textId="77777777" w:rsidR="004A73BF" w:rsidRPr="005F5AE4" w:rsidRDefault="004A73BF" w:rsidP="00B70876">
      <w:pPr>
        <w:tabs>
          <w:tab w:val="left" w:pos="10260"/>
        </w:tabs>
      </w:pPr>
    </w:p>
    <w:p w14:paraId="616AF32C" w14:textId="3D59A1A9" w:rsidR="004A73BF" w:rsidRPr="005F5AE4" w:rsidRDefault="004A73BF" w:rsidP="00B70876">
      <w:pPr>
        <w:tabs>
          <w:tab w:val="left" w:pos="10260"/>
        </w:tabs>
      </w:pPr>
    </w:p>
    <w:p w14:paraId="5EFFDA3D" w14:textId="23A1DE61" w:rsidR="004A73BF" w:rsidRPr="005F5AE4" w:rsidRDefault="004A73BF" w:rsidP="00B70876">
      <w:pPr>
        <w:tabs>
          <w:tab w:val="left" w:pos="10260"/>
        </w:tabs>
      </w:pPr>
    </w:p>
    <w:p w14:paraId="18644EA6" w14:textId="59D098F6" w:rsidR="00B70876" w:rsidRPr="005F5AE4" w:rsidRDefault="00B70876" w:rsidP="00B70876">
      <w:pPr>
        <w:tabs>
          <w:tab w:val="left" w:pos="10260"/>
        </w:tabs>
      </w:pPr>
    </w:p>
    <w:p w14:paraId="5B29ECC7" w14:textId="0720549C" w:rsidR="001351ED" w:rsidRPr="005F5AE4" w:rsidRDefault="001351ED" w:rsidP="001351ED">
      <w:pPr>
        <w:tabs>
          <w:tab w:val="left" w:pos="10260"/>
        </w:tabs>
      </w:pPr>
    </w:p>
    <w:p w14:paraId="726D6A27" w14:textId="1BF566C2" w:rsidR="001351ED" w:rsidRPr="005F5AE4" w:rsidRDefault="005039D0">
      <w:r>
        <w:rPr>
          <w:rFonts w:ascii="Arial" w:hAnsi="Arial" w:cs="Arial"/>
          <w:noProof/>
          <w:color w:val="FFFFFF" w:themeColor="background1"/>
          <w:sz w:val="28"/>
          <w:szCs w:val="38"/>
        </w:rPr>
        <w:drawing>
          <wp:anchor distT="0" distB="0" distL="114300" distR="114300" simplePos="0" relativeHeight="251716096" behindDoc="0" locked="0" layoutInCell="1" allowOverlap="1" wp14:anchorId="1347E4B4" wp14:editId="267AD88A">
            <wp:simplePos x="0" y="0"/>
            <wp:positionH relativeFrom="margin">
              <wp:posOffset>5185410</wp:posOffset>
            </wp:positionH>
            <wp:positionV relativeFrom="page">
              <wp:posOffset>7727315</wp:posOffset>
            </wp:positionV>
            <wp:extent cx="1489710" cy="1489710"/>
            <wp:effectExtent l="0" t="0" r="0" b="0"/>
            <wp:wrapThrough wrapText="bothSides">
              <wp:wrapPolygon edited="0">
                <wp:start x="9668" y="552"/>
                <wp:lineTo x="2210" y="5524"/>
                <wp:lineTo x="1934" y="6353"/>
                <wp:lineTo x="1657" y="15192"/>
                <wp:lineTo x="6077" y="18783"/>
                <wp:lineTo x="7182" y="18783"/>
                <wp:lineTo x="9391" y="20164"/>
                <wp:lineTo x="9668" y="20716"/>
                <wp:lineTo x="11601" y="20716"/>
                <wp:lineTo x="11877" y="20164"/>
                <wp:lineTo x="14087" y="18783"/>
                <wp:lineTo x="15192" y="18783"/>
                <wp:lineTo x="19611" y="15192"/>
                <wp:lineTo x="19335" y="6077"/>
                <wp:lineTo x="19059" y="5524"/>
                <wp:lineTo x="12706" y="1657"/>
                <wp:lineTo x="11601" y="552"/>
                <wp:lineTo x="9668" y="552"/>
              </wp:wrapPolygon>
            </wp:wrapThrough>
            <wp:docPr id="6" name="Imagen 6" descr="Imagen que contiene firmar, parad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firmar, parada, reloj&#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9710" cy="1489710"/>
                    </a:xfrm>
                    <a:prstGeom prst="rect">
                      <a:avLst/>
                    </a:prstGeom>
                  </pic:spPr>
                </pic:pic>
              </a:graphicData>
            </a:graphic>
            <wp14:sizeRelH relativeFrom="page">
              <wp14:pctWidth>0</wp14:pctWidth>
            </wp14:sizeRelH>
            <wp14:sizeRelV relativeFrom="page">
              <wp14:pctHeight>0</wp14:pctHeight>
            </wp14:sizeRelV>
          </wp:anchor>
        </w:drawing>
      </w:r>
      <w:r w:rsidR="000C6CA1" w:rsidRPr="005F5AE4">
        <w:rPr>
          <w:noProof/>
          <w:lang w:eastAsia="en-US"/>
        </w:rPr>
        <mc:AlternateContent>
          <mc:Choice Requires="wps">
            <w:drawing>
              <wp:anchor distT="36576" distB="36576" distL="36576" distR="36576" simplePos="0" relativeHeight="251652608" behindDoc="0" locked="0" layoutInCell="1" allowOverlap="1" wp14:anchorId="60B9B402" wp14:editId="261FE585">
                <wp:simplePos x="0" y="0"/>
                <wp:positionH relativeFrom="column">
                  <wp:posOffset>-468630</wp:posOffset>
                </wp:positionH>
                <wp:positionV relativeFrom="page">
                  <wp:posOffset>7688580</wp:posOffset>
                </wp:positionV>
                <wp:extent cx="4989195" cy="2014220"/>
                <wp:effectExtent l="0" t="0" r="1905"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9195" cy="20142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7AE9696" w14:textId="570CE1E3" w:rsidR="00774B7D" w:rsidRPr="005039D0" w:rsidRDefault="00774B7D" w:rsidP="005039D0">
                            <w:pPr>
                              <w:jc w:val="center"/>
                              <w:rPr>
                                <w:rStyle w:val="sowc"/>
                                <w:rFonts w:ascii="Arial" w:hAnsi="Arial" w:cs="Arial"/>
                                <w:b/>
                                <w:color w:val="FFFFFF" w:themeColor="background1"/>
                                <w:sz w:val="200"/>
                                <w:szCs w:val="200"/>
                              </w:rPr>
                            </w:pPr>
                            <w:r>
                              <w:rPr>
                                <w:rStyle w:val="sowc"/>
                                <w:rFonts w:ascii="Arial" w:hAnsi="Arial" w:cs="Arial"/>
                                <w:b/>
                                <w:color w:val="FFFFFF" w:themeColor="background1"/>
                                <w:sz w:val="200"/>
                                <w:szCs w:val="200"/>
                              </w:rPr>
                              <w:t>C#</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9B402" id="_x0000_t202" coordsize="21600,21600" o:spt="202" path="m,l,21600r21600,l21600,xe">
                <v:stroke joinstyle="miter"/>
                <v:path gradientshapeok="t" o:connecttype="rect"/>
              </v:shapetype>
              <v:shape id="Text Box 4" o:spid="_x0000_s1026" type="#_x0000_t202" style="position:absolute;margin-left:-36.9pt;margin-top:605.4pt;width:392.85pt;height:158.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" filled="f" fillcolor="#fffffe" stroked="f" strokecolor="#212120" insetpen="t">
                <v:textbox inset="2.88pt,2.88pt,2.88pt,2.88pt">
                  <w:txbxContent>
                    <w:p w14:paraId="57AE9696" w14:textId="570CE1E3" w:rsidR="00774B7D" w:rsidRPr="005039D0" w:rsidRDefault="00774B7D" w:rsidP="005039D0">
                      <w:pPr>
                        <w:jc w:val="center"/>
                        <w:rPr>
                          <w:rStyle w:val="sowc"/>
                          <w:rFonts w:ascii="Arial" w:hAnsi="Arial" w:cs="Arial"/>
                          <w:b/>
                          <w:color w:val="FFFFFF" w:themeColor="background1"/>
                          <w:sz w:val="200"/>
                          <w:szCs w:val="200"/>
                        </w:rPr>
                      </w:pPr>
                      <w:r>
                        <w:rPr>
                          <w:rStyle w:val="sowc"/>
                          <w:rFonts w:ascii="Arial" w:hAnsi="Arial" w:cs="Arial"/>
                          <w:b/>
                          <w:color w:val="FFFFFF" w:themeColor="background1"/>
                          <w:sz w:val="200"/>
                          <w:szCs w:val="200"/>
                        </w:rPr>
                        <w:t>C#</w:t>
                      </w:r>
                    </w:p>
                  </w:txbxContent>
                </v:textbox>
                <w10:wrap anchory="page"/>
              </v:shape>
            </w:pict>
          </mc:Fallback>
        </mc:AlternateContent>
      </w:r>
      <w:r w:rsidR="001351ED" w:rsidRPr="005F5AE4">
        <w:br w:type="page"/>
      </w:r>
    </w:p>
    <w:p w14:paraId="6A8E4E88" w14:textId="2A094D0D" w:rsidR="00B70876" w:rsidRPr="005F5AE4" w:rsidRDefault="005039D0" w:rsidP="001351ED">
      <w:pPr>
        <w:tabs>
          <w:tab w:val="left" w:pos="10260"/>
        </w:tabs>
        <w:jc w:val="center"/>
        <w:rPr>
          <w:rFonts w:ascii="Arial" w:hAnsi="Arial" w:cs="Arial"/>
          <w:b/>
          <w:bCs/>
          <w:color w:val="333366" w:themeColor="accent2"/>
          <w:kern w:val="32"/>
          <w:sz w:val="36"/>
        </w:rPr>
      </w:pPr>
      <w:r>
        <w:rPr>
          <w:rFonts w:ascii="Arial" w:hAnsi="Arial" w:cs="Arial"/>
          <w:b/>
          <w:bCs/>
          <w:color w:val="333366" w:themeColor="accent2"/>
          <w:kern w:val="32"/>
          <w:sz w:val="36"/>
        </w:rPr>
        <w:lastRenderedPageBreak/>
        <w:t>Indice</w:t>
      </w:r>
    </w:p>
    <w:p w14:paraId="706794B0" w14:textId="77777777" w:rsidR="001351ED" w:rsidRPr="005F5AE4" w:rsidRDefault="001351ED" w:rsidP="001351ED">
      <w:pPr>
        <w:tabs>
          <w:tab w:val="left" w:pos="10260"/>
        </w:tabs>
        <w:jc w:val="center"/>
        <w:rPr>
          <w:sz w:val="20"/>
        </w:rPr>
      </w:pPr>
    </w:p>
    <w:p w14:paraId="50C0299C" w14:textId="769F2AF7" w:rsidR="00B70876" w:rsidRPr="005F5AE4" w:rsidRDefault="005039D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Historia de C#</w:t>
      </w:r>
    </w:p>
    <w:p w14:paraId="37FD99AE" w14:textId="4E7CAD00" w:rsidR="00A826FE" w:rsidRPr="005039D0" w:rsidRDefault="005039D0" w:rsidP="005039D0">
      <w:pPr>
        <w:pStyle w:val="Prrafodelista"/>
        <w:numPr>
          <w:ilvl w:val="0"/>
          <w:numId w:val="3"/>
        </w:numPr>
        <w:tabs>
          <w:tab w:val="left" w:pos="10260"/>
        </w:tabs>
        <w:spacing w:line="276" w:lineRule="auto"/>
        <w:rPr>
          <w:rFonts w:ascii="Arial" w:hAnsi="Arial" w:cs="Arial"/>
          <w:b/>
          <w:color w:val="1C8839" w:themeColor="accent1"/>
          <w:sz w:val="28"/>
        </w:rPr>
      </w:pPr>
      <w:r w:rsidRPr="005039D0">
        <w:rPr>
          <w:rFonts w:ascii="Arial" w:hAnsi="Arial" w:cs="Arial"/>
          <w:b/>
          <w:color w:val="1C8839" w:themeColor="accent1"/>
          <w:sz w:val="28"/>
        </w:rPr>
        <w:t>Anders Hejlsberg</w:t>
      </w:r>
    </w:p>
    <w:p w14:paraId="16FD691A" w14:textId="15782EA2" w:rsidR="00A826FE" w:rsidRPr="005F5AE4" w:rsidRDefault="005039D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Clasificación</w:t>
      </w:r>
    </w:p>
    <w:p w14:paraId="6FF9EC14" w14:textId="7A28412D" w:rsidR="00A826FE" w:rsidRPr="005F5AE4" w:rsidRDefault="005039D0"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Versiones de C#</w:t>
      </w:r>
    </w:p>
    <w:p w14:paraId="4EF315CD" w14:textId="5D3365D4" w:rsidR="00A826FE" w:rsidRPr="005F5AE4" w:rsidRDefault="00925DEC"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Principales caracteristicas</w:t>
      </w:r>
    </w:p>
    <w:p w14:paraId="0094BFFF" w14:textId="2C4D41DF" w:rsidR="00A826FE" w:rsidRPr="005F5AE4" w:rsidRDefault="00925DEC"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Curva de aprendizaje</w:t>
      </w:r>
    </w:p>
    <w:p w14:paraId="6596537B" w14:textId="68860D13" w:rsidR="001351ED" w:rsidRPr="005F5AE4" w:rsidRDefault="00925DEC"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Ecosistema/ Soporte/ Cominudad</w:t>
      </w:r>
    </w:p>
    <w:p w14:paraId="4350D29D" w14:textId="3C63EE38" w:rsidR="001351ED" w:rsidRPr="00A31738" w:rsidRDefault="00925DEC" w:rsidP="001351ED">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Entorno de Desarrollo que soporta</w:t>
      </w:r>
    </w:p>
    <w:p w14:paraId="551A0115" w14:textId="3D1CF4D4" w:rsidR="00925DEC" w:rsidRDefault="00925DEC" w:rsidP="00925DEC">
      <w:pPr>
        <w:pStyle w:val="Prrafodelista"/>
        <w:numPr>
          <w:ilvl w:val="0"/>
          <w:numId w:val="3"/>
        </w:num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Nivel de demanda de C#</w:t>
      </w:r>
    </w:p>
    <w:p w14:paraId="1AE9506B" w14:textId="38F415D1" w:rsidR="00925DEC" w:rsidRPr="00925DEC" w:rsidRDefault="00925DEC" w:rsidP="00925DEC">
      <w:pPr>
        <w:tabs>
          <w:tab w:val="left" w:pos="10260"/>
        </w:tabs>
        <w:spacing w:line="276" w:lineRule="auto"/>
        <w:rPr>
          <w:rFonts w:ascii="Arial" w:hAnsi="Arial" w:cs="Arial"/>
          <w:b/>
          <w:color w:val="1C8839" w:themeColor="accent1"/>
          <w:sz w:val="28"/>
        </w:rPr>
      </w:pPr>
      <w:r>
        <w:rPr>
          <w:rFonts w:ascii="Arial" w:hAnsi="Arial" w:cs="Arial"/>
          <w:b/>
          <w:color w:val="1C8839" w:themeColor="accent1"/>
          <w:sz w:val="28"/>
        </w:rPr>
        <w:t>10.Fuentes consultadas</w:t>
      </w:r>
    </w:p>
    <w:p w14:paraId="1368CAED" w14:textId="05AE3B55" w:rsidR="001C3E2F" w:rsidRPr="005F5AE4" w:rsidRDefault="001C3E2F" w:rsidP="001351ED">
      <w:pPr>
        <w:tabs>
          <w:tab w:val="left" w:pos="10260"/>
        </w:tabs>
        <w:spacing w:line="276" w:lineRule="auto"/>
      </w:pPr>
      <w:r w:rsidRPr="005F5AE4">
        <w:br w:type="page"/>
      </w:r>
    </w:p>
    <w:p w14:paraId="363DA4AA" w14:textId="77777777" w:rsidR="004A73BF" w:rsidRPr="005F5AE4" w:rsidRDefault="007C61A8" w:rsidP="00B70876">
      <w:pPr>
        <w:tabs>
          <w:tab w:val="left" w:pos="10260"/>
        </w:tabs>
      </w:pPr>
      <w:r w:rsidRPr="005F5AE4">
        <w:rPr>
          <w:noProof/>
          <w:lang w:eastAsia="en-US"/>
        </w:rPr>
        <w:lastRenderedPageBreak/>
        <mc:AlternateContent>
          <mc:Choice Requires="wps">
            <w:drawing>
              <wp:anchor distT="0" distB="0" distL="114300" distR="114300" simplePos="0" relativeHeight="251660800" behindDoc="0" locked="0" layoutInCell="1" allowOverlap="1" wp14:anchorId="3DC9259C" wp14:editId="68B4B147">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C4FC1" w14:textId="7284CC17" w:rsidR="00774B7D" w:rsidRPr="003A78C1" w:rsidRDefault="00774B7D" w:rsidP="007C61A8">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HISTORIA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9259C" id="Rectangle 11" o:spid="_x0000_s1027"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" fillcolor="#1c8839 [3204]" stroked="f" strokeweight="2pt">
                <v:textbox>
                  <w:txbxContent>
                    <w:p w14:paraId="5CFC4FC1" w14:textId="7284CC17" w:rsidR="00774B7D" w:rsidRPr="003A78C1" w:rsidRDefault="00774B7D" w:rsidP="007C61A8">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HISTORIA C#</w:t>
                      </w:r>
                    </w:p>
                  </w:txbxContent>
                </v:textbox>
              </v:rect>
            </w:pict>
          </mc:Fallback>
        </mc:AlternateContent>
      </w:r>
    </w:p>
    <w:p w14:paraId="75E2DAEE" w14:textId="77777777" w:rsidR="004A73BF" w:rsidRPr="005F5AE4" w:rsidRDefault="004A73BF" w:rsidP="00B70876">
      <w:pPr>
        <w:tabs>
          <w:tab w:val="left" w:pos="360"/>
          <w:tab w:val="left" w:pos="10260"/>
          <w:tab w:val="left" w:pos="11520"/>
          <w:tab w:val="left" w:pos="12060"/>
        </w:tabs>
      </w:pPr>
    </w:p>
    <w:p w14:paraId="1AF5E01D" w14:textId="77777777" w:rsidR="004A73BF" w:rsidRPr="005F5AE4" w:rsidRDefault="004A73BF" w:rsidP="00B70876">
      <w:pPr>
        <w:tabs>
          <w:tab w:val="left" w:pos="10260"/>
        </w:tabs>
      </w:pPr>
    </w:p>
    <w:p w14:paraId="65A3718E" w14:textId="77777777" w:rsidR="00F0441F" w:rsidRPr="005F5AE4" w:rsidRDefault="00F0441F" w:rsidP="00B70876">
      <w:pPr>
        <w:tabs>
          <w:tab w:val="left" w:pos="10260"/>
        </w:tabs>
      </w:pPr>
    </w:p>
    <w:p w14:paraId="4A483731" w14:textId="77777777" w:rsidR="00A87BD2" w:rsidRPr="005F5AE4" w:rsidRDefault="00A87BD2" w:rsidP="00A87BD2">
      <w:pPr>
        <w:pStyle w:val="MyHeadtitle"/>
        <w:spacing w:before="0" w:after="0" w:line="276" w:lineRule="auto"/>
        <w:jc w:val="both"/>
        <w:rPr>
          <w:rFonts w:ascii="Arial" w:hAnsi="Arial"/>
          <w:color w:val="333366" w:themeColor="accent2"/>
          <w:sz w:val="40"/>
          <w:szCs w:val="24"/>
        </w:rPr>
        <w:sectPr w:rsidR="00A87BD2" w:rsidRPr="005F5AE4" w:rsidSect="00A87BD2">
          <w:pgSz w:w="12240" w:h="15840" w:code="1"/>
          <w:pgMar w:top="810" w:right="990" w:bottom="1620" w:left="990" w:header="360" w:footer="371" w:gutter="0"/>
          <w:cols w:space="708"/>
          <w:docGrid w:linePitch="360"/>
        </w:sectPr>
      </w:pPr>
    </w:p>
    <w:p w14:paraId="0B3949F5" w14:textId="79E12D11" w:rsidR="00A87BD2" w:rsidRDefault="00842574" w:rsidP="00B70876">
      <w:pPr>
        <w:tabs>
          <w:tab w:val="left" w:pos="10260"/>
        </w:tabs>
        <w:rPr>
          <w:ins w:id="0" w:author="Eric Sospedra Salort" w:date="2020-10-03T18:22:00Z"/>
          <w:rFonts w:ascii="Arial" w:hAnsi="Arial" w:cs="Arial"/>
          <w:sz w:val="28"/>
          <w:szCs w:val="28"/>
        </w:rPr>
      </w:pPr>
      <w:ins w:id="1" w:author="Eric Sospedra Salort" w:date="2020-10-03T18:21:00Z">
        <w:r w:rsidRPr="00842574">
          <w:rPr>
            <w:rFonts w:ascii="Arial" w:hAnsi="Arial" w:cs="Arial"/>
            <w:noProof/>
            <w:sz w:val="28"/>
            <w:szCs w:val="28"/>
            <w:rPrChange w:id="2" w:author="Eric Sospedra Salort" w:date="2020-10-03T18:22:00Z">
              <w:rPr>
                <w:noProof/>
              </w:rPr>
            </w:rPrChange>
          </w:rPr>
          <w:drawing>
            <wp:anchor distT="0" distB="0" distL="114300" distR="114300" simplePos="0" relativeHeight="251717120" behindDoc="0" locked="0" layoutInCell="1" allowOverlap="1" wp14:anchorId="13653564" wp14:editId="1490917C">
              <wp:simplePos x="0" y="0"/>
              <wp:positionH relativeFrom="column">
                <wp:posOffset>3810</wp:posOffset>
              </wp:positionH>
              <wp:positionV relativeFrom="paragraph">
                <wp:posOffset>0</wp:posOffset>
              </wp:positionV>
              <wp:extent cx="1706880" cy="1414130"/>
              <wp:effectExtent l="0" t="0" r="7620" b="0"/>
              <wp:wrapSquare wrapText="bothSides"/>
              <wp:docPr id="7" name="Imagen 7" descr="Imagen que contiene dibujo,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bujo, pla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706880" cy="1414130"/>
                      </a:xfrm>
                      <a:prstGeom prst="rect">
                        <a:avLst/>
                      </a:prstGeom>
                    </pic:spPr>
                  </pic:pic>
                </a:graphicData>
              </a:graphic>
            </wp:anchor>
          </w:drawing>
        </w:r>
      </w:ins>
      <w:r w:rsidR="00925DEC" w:rsidRPr="00842574">
        <w:rPr>
          <w:rFonts w:ascii="Arial" w:hAnsi="Arial" w:cs="Arial"/>
          <w:sz w:val="28"/>
          <w:szCs w:val="28"/>
          <w:rPrChange w:id="3" w:author="Eric Sospedra Salort" w:date="2020-10-03T18:22:00Z">
            <w:rPr/>
          </w:rPrChange>
        </w:rPr>
        <w:t>C#, desarrollado por Anders Hejlsberg, nace para ser rival de Java, ya que Sun (que luego compró Oracle) no quería que Microsoft hiciera cambios en Java, por lo que Microsoft decidió crear su propio lenguaje.</w:t>
      </w:r>
    </w:p>
    <w:p w14:paraId="4E8ACFCC" w14:textId="77777777" w:rsidR="00842574" w:rsidRPr="00842574" w:rsidRDefault="00842574" w:rsidP="00B70876">
      <w:pPr>
        <w:tabs>
          <w:tab w:val="left" w:pos="10260"/>
        </w:tabs>
        <w:rPr>
          <w:rFonts w:ascii="Arial" w:hAnsi="Arial" w:cs="Arial"/>
          <w:sz w:val="28"/>
          <w:szCs w:val="28"/>
          <w:rPrChange w:id="4" w:author="Eric Sospedra Salort" w:date="2020-10-03T18:22:00Z">
            <w:rPr/>
          </w:rPrChange>
        </w:rPr>
      </w:pPr>
    </w:p>
    <w:p w14:paraId="5C08464F" w14:textId="100AA27F" w:rsidR="00925DEC" w:rsidRDefault="00925DEC" w:rsidP="00B70876">
      <w:pPr>
        <w:tabs>
          <w:tab w:val="left" w:pos="10260"/>
        </w:tabs>
        <w:rPr>
          <w:ins w:id="5" w:author="Eric Sospedra Salort" w:date="2020-10-03T18:19:00Z"/>
        </w:rPr>
      </w:pPr>
      <w:r w:rsidRPr="00842574">
        <w:rPr>
          <w:rFonts w:ascii="Arial" w:hAnsi="Arial" w:cs="Arial"/>
          <w:b/>
          <w:bCs/>
          <w:sz w:val="28"/>
          <w:szCs w:val="28"/>
          <w:rPrChange w:id="6" w:author="Eric Sospedra Salort" w:date="2020-10-03T18:23:00Z">
            <w:rPr/>
          </w:rPrChange>
        </w:rPr>
        <w:t>En enero de 1999</w:t>
      </w:r>
      <w:r w:rsidRPr="00842574">
        <w:rPr>
          <w:rFonts w:ascii="Arial" w:hAnsi="Arial" w:cs="Arial"/>
          <w:sz w:val="28"/>
          <w:szCs w:val="28"/>
          <w:rPrChange w:id="7" w:author="Eric Sospedra Salort" w:date="2020-10-03T18:22:00Z">
            <w:rPr/>
          </w:rPrChange>
        </w:rPr>
        <w:t xml:space="preserve">, </w:t>
      </w:r>
      <w:r w:rsidRPr="00842574">
        <w:rPr>
          <w:rFonts w:ascii="Arial" w:hAnsi="Arial" w:cs="Arial"/>
          <w:b/>
          <w:bCs/>
          <w:sz w:val="28"/>
          <w:szCs w:val="28"/>
          <w:rPrChange w:id="8" w:author="Eric Sospedra Salort" w:date="2020-10-03T18:23:00Z">
            <w:rPr/>
          </w:rPrChange>
        </w:rPr>
        <w:t>Anders Hejlsberg</w:t>
      </w:r>
      <w:r w:rsidRPr="00842574">
        <w:rPr>
          <w:rFonts w:ascii="Arial" w:hAnsi="Arial" w:cs="Arial"/>
          <w:sz w:val="28"/>
          <w:szCs w:val="28"/>
          <w:rPrChange w:id="9" w:author="Eric Sospedra Salort" w:date="2020-10-03T18:22:00Z">
            <w:rPr/>
          </w:rPrChange>
        </w:rPr>
        <w:t xml:space="preserve"> formó un equipo para construir un nuevo lenguaje en ese momento llamado Cool, que en inglés significaba «lenguaje orientado a objetos tipo C». Microsoft había considerado mantener el nombre «Cool» como el nombre final del lenguaje, pero decidió no hacerlo por razones de marca registrada.</w:t>
      </w:r>
    </w:p>
    <w:p w14:paraId="030896BE" w14:textId="77777777" w:rsidR="00842574" w:rsidRDefault="00842574" w:rsidP="00B70876">
      <w:pPr>
        <w:tabs>
          <w:tab w:val="left" w:pos="10260"/>
        </w:tabs>
      </w:pPr>
    </w:p>
    <w:p w14:paraId="3374408B" w14:textId="75D7B516" w:rsidR="00925DEC" w:rsidRPr="00842574" w:rsidRDefault="00925DEC" w:rsidP="00B70876">
      <w:pPr>
        <w:tabs>
          <w:tab w:val="left" w:pos="10260"/>
        </w:tabs>
        <w:rPr>
          <w:ins w:id="10" w:author="Eric Sospedra Salort" w:date="2020-10-03T18:19:00Z"/>
          <w:rFonts w:ascii="Arial" w:hAnsi="Arial" w:cs="Arial"/>
          <w:sz w:val="28"/>
          <w:szCs w:val="28"/>
          <w:rPrChange w:id="11" w:author="Eric Sospedra Salort" w:date="2020-10-03T18:22:00Z">
            <w:rPr>
              <w:ins w:id="12" w:author="Eric Sospedra Salort" w:date="2020-10-03T18:19:00Z"/>
            </w:rPr>
          </w:rPrChange>
        </w:rPr>
      </w:pPr>
      <w:r w:rsidRPr="00842574">
        <w:rPr>
          <w:rFonts w:ascii="Arial" w:hAnsi="Arial" w:cs="Arial"/>
          <w:sz w:val="28"/>
          <w:szCs w:val="28"/>
          <w:rPrChange w:id="13" w:author="Eric Sospedra Salort" w:date="2020-10-03T18:22:00Z">
            <w:rPr/>
          </w:rPrChange>
        </w:rPr>
        <w:t>Por su cercanía y espíritu de competencia de C# con Java recibió fuertes críticas de James James Gosling, quien creó el lenguaje de programación Java en 1994; y Bill Joy, cofundador de Sun Microsystems; quienes lo llamaron una «imitación».</w:t>
      </w:r>
    </w:p>
    <w:p w14:paraId="6F4AF9B6" w14:textId="77777777" w:rsidR="00842574" w:rsidRPr="00842574" w:rsidRDefault="00842574" w:rsidP="00B70876">
      <w:pPr>
        <w:tabs>
          <w:tab w:val="left" w:pos="10260"/>
        </w:tabs>
        <w:rPr>
          <w:rFonts w:ascii="Arial" w:hAnsi="Arial" w:cs="Arial"/>
          <w:sz w:val="28"/>
          <w:szCs w:val="28"/>
          <w:rPrChange w:id="14" w:author="Eric Sospedra Salort" w:date="2020-10-03T18:22:00Z">
            <w:rPr/>
          </w:rPrChange>
        </w:rPr>
      </w:pPr>
    </w:p>
    <w:p w14:paraId="7121C4C2" w14:textId="625D97E5" w:rsidR="00842574" w:rsidRPr="00842574" w:rsidRDefault="00842574" w:rsidP="00B70876">
      <w:pPr>
        <w:tabs>
          <w:tab w:val="left" w:pos="10260"/>
        </w:tabs>
        <w:rPr>
          <w:ins w:id="15" w:author="Eric Sospedra Salort" w:date="2020-10-03T18:19:00Z"/>
          <w:rFonts w:ascii="Arial" w:hAnsi="Arial" w:cs="Arial"/>
          <w:sz w:val="28"/>
          <w:szCs w:val="28"/>
          <w:rPrChange w:id="16" w:author="Eric Sospedra Salort" w:date="2020-10-03T18:22:00Z">
            <w:rPr>
              <w:ins w:id="17" w:author="Eric Sospedra Salort" w:date="2020-10-03T18:19:00Z"/>
            </w:rPr>
          </w:rPrChange>
        </w:rPr>
      </w:pPr>
      <w:r w:rsidRPr="00842574">
        <w:rPr>
          <w:rFonts w:ascii="Arial" w:hAnsi="Arial" w:cs="Arial"/>
          <w:sz w:val="28"/>
          <w:szCs w:val="28"/>
          <w:rPrChange w:id="18" w:author="Eric Sospedra Salort" w:date="2020-10-03T18:22:00Z">
            <w:rPr/>
          </w:rPrChange>
        </w:rPr>
        <w:t xml:space="preserve">Pese a todo esto, sí han logrado tomar caminos propios. </w:t>
      </w:r>
      <w:r w:rsidRPr="00842574">
        <w:rPr>
          <w:rFonts w:ascii="Arial" w:hAnsi="Arial" w:cs="Arial"/>
          <w:b/>
          <w:bCs/>
          <w:sz w:val="28"/>
          <w:szCs w:val="28"/>
          <w:rPrChange w:id="19" w:author="Eric Sospedra Salort" w:date="2020-10-03T18:23:00Z">
            <w:rPr/>
          </w:rPrChange>
        </w:rPr>
        <w:t>Con el lanzamiento de C # 2.0 en noviembre de 2005</w:t>
      </w:r>
      <w:r w:rsidRPr="00842574">
        <w:rPr>
          <w:rFonts w:ascii="Arial" w:hAnsi="Arial" w:cs="Arial"/>
          <w:sz w:val="28"/>
          <w:szCs w:val="28"/>
          <w:rPrChange w:id="20" w:author="Eric Sospedra Salort" w:date="2020-10-03T18:22:00Z">
            <w:rPr/>
          </w:rPrChange>
        </w:rPr>
        <w:t>, los lenguajes C # y Java han evolucionado en trayectorias cada vez más divergentes, volviéndose menos similares.</w:t>
      </w:r>
    </w:p>
    <w:p w14:paraId="3B991DDC" w14:textId="77777777" w:rsidR="00842574" w:rsidRPr="00842574" w:rsidRDefault="00842574" w:rsidP="00B70876">
      <w:pPr>
        <w:tabs>
          <w:tab w:val="left" w:pos="10260"/>
        </w:tabs>
        <w:rPr>
          <w:rFonts w:ascii="Arial" w:hAnsi="Arial" w:cs="Arial"/>
          <w:sz w:val="28"/>
          <w:szCs w:val="28"/>
          <w:rPrChange w:id="21" w:author="Eric Sospedra Salort" w:date="2020-10-03T18:22:00Z">
            <w:rPr/>
          </w:rPrChange>
        </w:rPr>
      </w:pPr>
    </w:p>
    <w:p w14:paraId="164A1C4F" w14:textId="3BEBE017" w:rsidR="00842574" w:rsidRPr="00842574" w:rsidRDefault="00842574" w:rsidP="00B70876">
      <w:pPr>
        <w:tabs>
          <w:tab w:val="left" w:pos="10260"/>
        </w:tabs>
        <w:rPr>
          <w:ins w:id="22" w:author="Eric Sospedra Salort" w:date="2020-10-03T18:19:00Z"/>
          <w:rFonts w:ascii="Arial" w:hAnsi="Arial" w:cs="Arial"/>
          <w:sz w:val="28"/>
          <w:szCs w:val="28"/>
          <w:rPrChange w:id="23" w:author="Eric Sospedra Salort" w:date="2020-10-03T18:22:00Z">
            <w:rPr>
              <w:ins w:id="24" w:author="Eric Sospedra Salort" w:date="2020-10-03T18:19:00Z"/>
            </w:rPr>
          </w:rPrChange>
        </w:rPr>
      </w:pPr>
      <w:r w:rsidRPr="00842574">
        <w:rPr>
          <w:rFonts w:ascii="Arial" w:hAnsi="Arial" w:cs="Arial"/>
          <w:b/>
          <w:bCs/>
          <w:sz w:val="28"/>
          <w:szCs w:val="28"/>
          <w:rPrChange w:id="25" w:author="Eric Sospedra Salort" w:date="2020-10-03T18:24:00Z">
            <w:rPr/>
          </w:rPrChange>
        </w:rPr>
        <w:t>Una de las primeras vino con la reificación de C# para proporcionar objetos genéricos de «primera clase» que se pueden usar como cualquier otra clase, con la generación de código realizada en tiempo de carga de clase</w:t>
      </w:r>
      <w:r w:rsidRPr="00842574">
        <w:rPr>
          <w:rFonts w:ascii="Arial" w:hAnsi="Arial" w:cs="Arial"/>
          <w:sz w:val="28"/>
          <w:szCs w:val="28"/>
          <w:rPrChange w:id="26" w:author="Eric Sospedra Salort" w:date="2020-10-03T18:22:00Z">
            <w:rPr/>
          </w:rPrChange>
        </w:rPr>
        <w:t>. Por el contrario, los genéricos de Java son esencialmente una característica de sintaxis de lenguaje, y no afectan el código de bytes generado porque el compilador realiza el borrado de tipo en la información de tipo genérico después de haber verificado su corrección.</w:t>
      </w:r>
    </w:p>
    <w:p w14:paraId="63009CC2" w14:textId="77777777" w:rsidR="00842574" w:rsidRPr="00842574" w:rsidRDefault="00842574" w:rsidP="00B70876">
      <w:pPr>
        <w:tabs>
          <w:tab w:val="left" w:pos="10260"/>
        </w:tabs>
        <w:rPr>
          <w:rFonts w:ascii="Arial" w:hAnsi="Arial" w:cs="Arial"/>
          <w:sz w:val="28"/>
          <w:szCs w:val="28"/>
          <w:rPrChange w:id="27" w:author="Eric Sospedra Salort" w:date="2020-10-03T18:22:00Z">
            <w:rPr/>
          </w:rPrChange>
        </w:rPr>
      </w:pPr>
    </w:p>
    <w:p w14:paraId="5D99243F" w14:textId="777AFB0C" w:rsidR="00842574" w:rsidRPr="00842574" w:rsidRDefault="00842574" w:rsidP="00B70876">
      <w:pPr>
        <w:tabs>
          <w:tab w:val="left" w:pos="10260"/>
        </w:tabs>
        <w:rPr>
          <w:rFonts w:ascii="Arial" w:hAnsi="Arial" w:cs="Arial"/>
          <w:sz w:val="28"/>
          <w:szCs w:val="28"/>
          <w:rPrChange w:id="28" w:author="Eric Sospedra Salort" w:date="2020-10-03T18:22:00Z">
            <w:rPr/>
          </w:rPrChange>
        </w:rPr>
      </w:pPr>
      <w:r w:rsidRPr="00842574">
        <w:rPr>
          <w:rFonts w:ascii="Arial" w:hAnsi="Arial" w:cs="Arial"/>
          <w:sz w:val="28"/>
          <w:szCs w:val="28"/>
          <w:rPrChange w:id="29" w:author="Eric Sospedra Salort" w:date="2020-10-03T18:22:00Z">
            <w:rPr/>
          </w:rPrChange>
        </w:rPr>
        <w:t>Finalmente, C # es un lenguaje compilado, lo que significa que el código almacenado en un servidor público está en forma binaria. Si el servidor es pirateado, el hacker no tendrá acceso automático al código fuente. Con otros lenguajes comunes como PHP, el atacante obtiene acceso al código fuente, que luego podría darle acceso a las contraseñas de la base de datos. Con C #, el hacker debe descompilar o «crackear» su software antes de poder ver los componentes críticos.</w:t>
      </w:r>
    </w:p>
    <w:p w14:paraId="2FD6F806" w14:textId="77777777" w:rsidR="001C3E2F" w:rsidRPr="005F5AE4" w:rsidRDefault="001C3E2F" w:rsidP="00B70876">
      <w:pPr>
        <w:tabs>
          <w:tab w:val="left" w:pos="10260"/>
        </w:tabs>
      </w:pPr>
      <w:r w:rsidRPr="005F5AE4">
        <w:br w:type="page"/>
      </w:r>
    </w:p>
    <w:p w14:paraId="64F5C49C" w14:textId="77777777" w:rsidR="00BE34C5" w:rsidRPr="005F5AE4" w:rsidRDefault="003A78C1" w:rsidP="00B70876">
      <w:pPr>
        <w:tabs>
          <w:tab w:val="left" w:pos="10260"/>
        </w:tabs>
      </w:pPr>
      <w:r w:rsidRPr="005F5AE4">
        <w:rPr>
          <w:noProof/>
          <w:lang w:eastAsia="en-US"/>
        </w:rPr>
        <w:lastRenderedPageBreak/>
        <mc:AlternateContent>
          <mc:Choice Requires="wps">
            <w:drawing>
              <wp:anchor distT="0" distB="0" distL="114300" distR="114300" simplePos="0" relativeHeight="251693568" behindDoc="0" locked="0" layoutInCell="1" allowOverlap="1" wp14:anchorId="7F52DC8D" wp14:editId="28E41BE3">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F3CE22" w14:textId="223C89CB" w:rsidR="00774B7D" w:rsidRPr="003A78C1" w:rsidRDefault="00774B7D" w:rsidP="003A78C1">
                            <w:pPr>
                              <w:pStyle w:val="Prrafodelista"/>
                              <w:numPr>
                                <w:ilvl w:val="0"/>
                                <w:numId w:val="4"/>
                              </w:numPr>
                              <w:rPr>
                                <w:rFonts w:ascii="Arial" w:hAnsi="Arial" w:cs="Arial"/>
                                <w:b/>
                                <w:color w:val="FFFFFF" w:themeColor="background1"/>
                                <w:sz w:val="56"/>
                                <w:szCs w:val="56"/>
                              </w:rPr>
                            </w:pPr>
                            <w:r w:rsidRPr="003A78C1">
                              <w:t xml:space="preserve"> </w:t>
                            </w:r>
                            <w:del w:id="30" w:author="Eric Sospedra Salort" w:date="2020-10-03T18:25:00Z">
                              <w:r w:rsidRPr="003A78C1" w:rsidDel="000D02CE">
                                <w:rPr>
                                  <w:rFonts w:ascii="Arial" w:hAnsi="Arial" w:cs="Arial"/>
                                  <w:b/>
                                  <w:color w:val="FFFFFF" w:themeColor="background1"/>
                                  <w:sz w:val="56"/>
                                  <w:szCs w:val="56"/>
                                </w:rPr>
                                <w:delText>INDUSTRY AND MARKET ANALYSIS</w:delText>
                              </w:r>
                            </w:del>
                            <w:ins w:id="31" w:author="Eric Sospedra Salort" w:date="2020-10-03T18:25:00Z">
                              <w:r>
                                <w:rPr>
                                  <w:rFonts w:ascii="Arial" w:hAnsi="Arial" w:cs="Arial"/>
                                  <w:b/>
                                  <w:color w:val="FFFFFF" w:themeColor="background1"/>
                                  <w:sz w:val="56"/>
                                  <w:szCs w:val="56"/>
                                </w:rPr>
                                <w:t>FABRICANTE Y LICENCIAS</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2DC8D" id="Rectangle 199" o:spid="_x0000_s1028"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Ai2wMCmAIAAJ4FAAAOAAAAAAAAAAAAAAAAAC4CAABkcnMvZTJv&#10;RG9jLnhtbFBLAQItABQABgAIAAAAIQC8nvFa4AAAAAsBAAAPAAAAAAAAAAAAAAAAAPIEAABkcnMv&#10;ZG93bnJldi54bWxQSwUGAAAAAAQABADzAAAA/wUAAAAA&#10;" fillcolor="#1c8839 [3204]" stroked="f" strokeweight="2pt">
                <v:textbox>
                  <w:txbxContent>
                    <w:p w14:paraId="4EF3CE22" w14:textId="223C89CB" w:rsidR="00774B7D" w:rsidRPr="003A78C1" w:rsidRDefault="00774B7D" w:rsidP="003A78C1">
                      <w:pPr>
                        <w:pStyle w:val="Prrafodelista"/>
                        <w:numPr>
                          <w:ilvl w:val="0"/>
                          <w:numId w:val="4"/>
                        </w:numPr>
                        <w:rPr>
                          <w:rFonts w:ascii="Arial" w:hAnsi="Arial" w:cs="Arial"/>
                          <w:b/>
                          <w:color w:val="FFFFFF" w:themeColor="background1"/>
                          <w:sz w:val="56"/>
                          <w:szCs w:val="56"/>
                        </w:rPr>
                      </w:pPr>
                      <w:r w:rsidRPr="003A78C1">
                        <w:t xml:space="preserve"> </w:t>
                      </w:r>
                      <w:del w:id="32" w:author="Eric Sospedra Salort" w:date="2020-10-03T18:25:00Z">
                        <w:r w:rsidRPr="003A78C1" w:rsidDel="000D02CE">
                          <w:rPr>
                            <w:rFonts w:ascii="Arial" w:hAnsi="Arial" w:cs="Arial"/>
                            <w:b/>
                            <w:color w:val="FFFFFF" w:themeColor="background1"/>
                            <w:sz w:val="56"/>
                            <w:szCs w:val="56"/>
                          </w:rPr>
                          <w:delText>INDUSTRY AND MARKET ANALYSIS</w:delText>
                        </w:r>
                      </w:del>
                      <w:ins w:id="33" w:author="Eric Sospedra Salort" w:date="2020-10-03T18:25:00Z">
                        <w:r>
                          <w:rPr>
                            <w:rFonts w:ascii="Arial" w:hAnsi="Arial" w:cs="Arial"/>
                            <w:b/>
                            <w:color w:val="FFFFFF" w:themeColor="background1"/>
                            <w:sz w:val="56"/>
                            <w:szCs w:val="56"/>
                          </w:rPr>
                          <w:t>FABRICANTE Y LICENCIAS</w:t>
                        </w:r>
                      </w:ins>
                    </w:p>
                  </w:txbxContent>
                </v:textbox>
              </v:rect>
            </w:pict>
          </mc:Fallback>
        </mc:AlternateContent>
      </w:r>
    </w:p>
    <w:p w14:paraId="43848AFC" w14:textId="5007996B" w:rsidR="00F0441F" w:rsidRDefault="00F0441F" w:rsidP="00B70876">
      <w:pPr>
        <w:tabs>
          <w:tab w:val="left" w:pos="10260"/>
        </w:tabs>
        <w:rPr>
          <w:ins w:id="34" w:author="Eric Sospedra Salort" w:date="2020-10-05T06:12:00Z"/>
        </w:rPr>
      </w:pPr>
    </w:p>
    <w:p w14:paraId="4E957D67" w14:textId="57F8C8F6" w:rsidR="004F6517" w:rsidRDefault="004F6517" w:rsidP="00B70876">
      <w:pPr>
        <w:tabs>
          <w:tab w:val="left" w:pos="10260"/>
        </w:tabs>
        <w:rPr>
          <w:ins w:id="35" w:author="Eric Sospedra Salort" w:date="2020-10-05T06:12:00Z"/>
        </w:rPr>
      </w:pPr>
    </w:p>
    <w:p w14:paraId="0F27903F" w14:textId="77777777" w:rsidR="004F6517" w:rsidRDefault="004F6517" w:rsidP="004F6517">
      <w:pPr>
        <w:tabs>
          <w:tab w:val="left" w:pos="10260"/>
        </w:tabs>
        <w:rPr>
          <w:ins w:id="36" w:author="Eric Sospedra Salort" w:date="2020-10-05T06:12:00Z"/>
        </w:rPr>
      </w:pPr>
    </w:p>
    <w:p w14:paraId="7E425876" w14:textId="32E02C88" w:rsidR="004F6517" w:rsidRDefault="004F6517" w:rsidP="004F6517">
      <w:pPr>
        <w:tabs>
          <w:tab w:val="left" w:pos="10260"/>
        </w:tabs>
        <w:rPr>
          <w:ins w:id="37" w:author="Eric Sospedra Salort" w:date="2020-10-05T06:13:00Z"/>
        </w:rPr>
      </w:pPr>
      <w:ins w:id="38" w:author="Eric Sospedra Salort" w:date="2020-10-05T06:12:00Z">
        <w:r w:rsidRPr="004F6517">
          <w:rPr>
            <w:b/>
            <w:bCs/>
          </w:rPr>
          <w:t>Anders Hejlsberg</w:t>
        </w:r>
        <w:r>
          <w:t xml:space="preserve"> nació en 1960 (algunas fuentes señalan que fue en 1961, pero durante el TechEd 2006 en Barcelona, el propio Hejlsberg confirmó que nació en diciembre de 1960). Es un destacado ingeniero de software danés que co-diseñó varios lenguajes de programación e instrumentos de desarrollo populares y comercialmente acertados. Actualmente trabaja para Microsoft, donde es el arquitecto jefe del lenguaje de programación TypeScript.</w:t>
        </w:r>
      </w:ins>
    </w:p>
    <w:p w14:paraId="5D1935BF" w14:textId="2B2FC026" w:rsidR="004F6517" w:rsidRDefault="004F6517" w:rsidP="004F6517">
      <w:pPr>
        <w:tabs>
          <w:tab w:val="left" w:pos="10260"/>
        </w:tabs>
        <w:rPr>
          <w:ins w:id="39" w:author="Eric Sospedra Salort" w:date="2020-10-05T06:13:00Z"/>
        </w:rPr>
      </w:pPr>
    </w:p>
    <w:p w14:paraId="61EB2A86" w14:textId="3BB63526" w:rsidR="004F6517" w:rsidRDefault="004F6517" w:rsidP="004F6517">
      <w:pPr>
        <w:tabs>
          <w:tab w:val="left" w:pos="10260"/>
        </w:tabs>
        <w:rPr>
          <w:ins w:id="40" w:author="Eric Sospedra Salort" w:date="2020-10-05T06:12:00Z"/>
        </w:rPr>
      </w:pPr>
      <w:ins w:id="41" w:author="Eric Sospedra Salort" w:date="2020-10-05T06:13:00Z">
        <w:r w:rsidRPr="004F6517">
          <w:t xml:space="preserve">Hejlsberg se convirtió en uno de los objetivos principales de Microsoft y, tras una sucesión de ofertas, Borland no pudo igualar la oferta hecha por Microsoft. En 1996 Hejlsberg abandonó Borland y se unió a Microsoft. </w:t>
        </w:r>
        <w:r w:rsidRPr="004F6517">
          <w:rPr>
            <w:b/>
            <w:bCs/>
          </w:rPr>
          <w:t>Uno de sus primeros logros fue el lenguaje de programación J++</w:t>
        </w:r>
        <w:r w:rsidRPr="004F6517">
          <w:t xml:space="preserve">. También se convirtió en un Ingeniero distinguido y Técnico de Microsoft. </w:t>
        </w:r>
        <w:r w:rsidRPr="004F6517">
          <w:rPr>
            <w:b/>
            <w:bCs/>
          </w:rPr>
          <w:t>Desde 2000, ha sido el arquitecto principal del equipo que desarrolla el lenguaje de programación C#</w:t>
        </w:r>
        <w:r w:rsidRPr="004F6517">
          <w:t>. En 2012 Hejsberg anunció su nuevo proyecto TypeScript</w:t>
        </w:r>
      </w:ins>
    </w:p>
    <w:p w14:paraId="45053454" w14:textId="73B54D62" w:rsidR="004F6517" w:rsidRDefault="004F6517" w:rsidP="00B70876">
      <w:pPr>
        <w:tabs>
          <w:tab w:val="left" w:pos="10260"/>
        </w:tabs>
        <w:rPr>
          <w:ins w:id="42" w:author="Eric Sospedra Salort" w:date="2020-10-05T06:12:00Z"/>
        </w:rPr>
      </w:pPr>
    </w:p>
    <w:p w14:paraId="0D66A4C3" w14:textId="35CB7F91" w:rsidR="004F6517" w:rsidRDefault="004F6517" w:rsidP="00B70876">
      <w:pPr>
        <w:tabs>
          <w:tab w:val="left" w:pos="10260"/>
        </w:tabs>
        <w:rPr>
          <w:ins w:id="43" w:author="Eric Sospedra Salort" w:date="2020-10-05T06:12:00Z"/>
        </w:rPr>
      </w:pPr>
    </w:p>
    <w:p w14:paraId="5AE9B664" w14:textId="5306F690" w:rsidR="004F6517" w:rsidRDefault="004F6517" w:rsidP="00B70876">
      <w:pPr>
        <w:tabs>
          <w:tab w:val="left" w:pos="10260"/>
        </w:tabs>
        <w:rPr>
          <w:ins w:id="44" w:author="Eric Sospedra Salort" w:date="2020-10-05T06:12:00Z"/>
        </w:rPr>
      </w:pPr>
    </w:p>
    <w:p w14:paraId="4D2DE327" w14:textId="74703E22" w:rsidR="004F6517" w:rsidRDefault="004F6517" w:rsidP="00B70876">
      <w:pPr>
        <w:tabs>
          <w:tab w:val="left" w:pos="10260"/>
        </w:tabs>
        <w:rPr>
          <w:ins w:id="45" w:author="Eric Sospedra Salort" w:date="2020-10-05T06:12:00Z"/>
        </w:rPr>
      </w:pPr>
    </w:p>
    <w:p w14:paraId="110C9EEF" w14:textId="2C39DE9D" w:rsidR="004F6517" w:rsidRDefault="004F6517" w:rsidP="00B70876">
      <w:pPr>
        <w:tabs>
          <w:tab w:val="left" w:pos="10260"/>
        </w:tabs>
        <w:rPr>
          <w:ins w:id="46" w:author="Eric Sospedra Salort" w:date="2020-10-05T06:12:00Z"/>
        </w:rPr>
      </w:pPr>
    </w:p>
    <w:p w14:paraId="431DF1D2" w14:textId="5821D70F" w:rsidR="004F6517" w:rsidRDefault="004F6517" w:rsidP="00B70876">
      <w:pPr>
        <w:tabs>
          <w:tab w:val="left" w:pos="10260"/>
        </w:tabs>
        <w:rPr>
          <w:ins w:id="47" w:author="Eric Sospedra Salort" w:date="2020-10-05T06:14:00Z"/>
        </w:rPr>
      </w:pPr>
    </w:p>
    <w:p w14:paraId="254435A4" w14:textId="44CA8A3A" w:rsidR="004F6517" w:rsidRDefault="004F6517" w:rsidP="00B70876">
      <w:pPr>
        <w:tabs>
          <w:tab w:val="left" w:pos="10260"/>
        </w:tabs>
        <w:rPr>
          <w:ins w:id="48" w:author="Eric Sospedra Salort" w:date="2020-10-05T06:14:00Z"/>
        </w:rPr>
      </w:pPr>
    </w:p>
    <w:p w14:paraId="2925AF02" w14:textId="25B7B4B2" w:rsidR="004F6517" w:rsidRDefault="004F6517" w:rsidP="00B70876">
      <w:pPr>
        <w:tabs>
          <w:tab w:val="left" w:pos="10260"/>
        </w:tabs>
        <w:rPr>
          <w:ins w:id="49" w:author="Eric Sospedra Salort" w:date="2020-10-05T06:14:00Z"/>
        </w:rPr>
      </w:pPr>
    </w:p>
    <w:p w14:paraId="139BE9C2" w14:textId="5F6369D4" w:rsidR="004F6517" w:rsidRDefault="004F6517" w:rsidP="00B70876">
      <w:pPr>
        <w:tabs>
          <w:tab w:val="left" w:pos="10260"/>
        </w:tabs>
        <w:rPr>
          <w:ins w:id="50" w:author="Eric Sospedra Salort" w:date="2020-10-05T06:14:00Z"/>
        </w:rPr>
      </w:pPr>
    </w:p>
    <w:p w14:paraId="03DFC642" w14:textId="3AC57618" w:rsidR="004F6517" w:rsidRDefault="004F6517" w:rsidP="00B70876">
      <w:pPr>
        <w:tabs>
          <w:tab w:val="left" w:pos="10260"/>
        </w:tabs>
        <w:rPr>
          <w:ins w:id="51" w:author="Eric Sospedra Salort" w:date="2020-10-05T06:14:00Z"/>
        </w:rPr>
      </w:pPr>
    </w:p>
    <w:p w14:paraId="44503F53" w14:textId="559A2D5D" w:rsidR="004F6517" w:rsidRDefault="004F6517" w:rsidP="00B70876">
      <w:pPr>
        <w:tabs>
          <w:tab w:val="left" w:pos="10260"/>
        </w:tabs>
        <w:rPr>
          <w:ins w:id="52" w:author="Eric Sospedra Salort" w:date="2020-10-05T06:14:00Z"/>
        </w:rPr>
      </w:pPr>
    </w:p>
    <w:p w14:paraId="16CB3D4D" w14:textId="0DFB77C3" w:rsidR="004F6517" w:rsidRDefault="004F6517" w:rsidP="00B70876">
      <w:pPr>
        <w:tabs>
          <w:tab w:val="left" w:pos="10260"/>
        </w:tabs>
        <w:rPr>
          <w:ins w:id="53" w:author="Eric Sospedra Salort" w:date="2020-10-05T06:14:00Z"/>
        </w:rPr>
      </w:pPr>
    </w:p>
    <w:p w14:paraId="032E1D94" w14:textId="1B3170EA" w:rsidR="004F6517" w:rsidRDefault="004F6517" w:rsidP="00B70876">
      <w:pPr>
        <w:tabs>
          <w:tab w:val="left" w:pos="10260"/>
        </w:tabs>
        <w:rPr>
          <w:ins w:id="54" w:author="Eric Sospedra Salort" w:date="2020-10-05T06:14:00Z"/>
        </w:rPr>
      </w:pPr>
    </w:p>
    <w:p w14:paraId="52C572B0" w14:textId="7BCDA4D2" w:rsidR="004F6517" w:rsidRDefault="004F6517" w:rsidP="00B70876">
      <w:pPr>
        <w:tabs>
          <w:tab w:val="left" w:pos="10260"/>
        </w:tabs>
        <w:rPr>
          <w:ins w:id="55" w:author="Eric Sospedra Salort" w:date="2020-10-05T06:14:00Z"/>
        </w:rPr>
      </w:pPr>
    </w:p>
    <w:p w14:paraId="1B391928" w14:textId="7886D996" w:rsidR="004F6517" w:rsidRDefault="004F6517" w:rsidP="00B70876">
      <w:pPr>
        <w:tabs>
          <w:tab w:val="left" w:pos="10260"/>
        </w:tabs>
        <w:rPr>
          <w:ins w:id="56" w:author="Eric Sospedra Salort" w:date="2020-10-05T06:14:00Z"/>
        </w:rPr>
      </w:pPr>
    </w:p>
    <w:p w14:paraId="68564953" w14:textId="5147DC7A" w:rsidR="004F6517" w:rsidRDefault="004F6517" w:rsidP="00B70876">
      <w:pPr>
        <w:tabs>
          <w:tab w:val="left" w:pos="10260"/>
        </w:tabs>
        <w:rPr>
          <w:ins w:id="57" w:author="Eric Sospedra Salort" w:date="2020-10-05T06:14:00Z"/>
        </w:rPr>
      </w:pPr>
    </w:p>
    <w:p w14:paraId="4CE220AB" w14:textId="1A0C0CA0" w:rsidR="004F6517" w:rsidRDefault="004F6517" w:rsidP="00B70876">
      <w:pPr>
        <w:tabs>
          <w:tab w:val="left" w:pos="10260"/>
        </w:tabs>
        <w:rPr>
          <w:ins w:id="58" w:author="Eric Sospedra Salort" w:date="2020-10-05T06:14:00Z"/>
        </w:rPr>
      </w:pPr>
    </w:p>
    <w:p w14:paraId="5B4D1B0F" w14:textId="3813EC7C" w:rsidR="004F6517" w:rsidRDefault="004F6517" w:rsidP="00B70876">
      <w:pPr>
        <w:tabs>
          <w:tab w:val="left" w:pos="10260"/>
        </w:tabs>
        <w:rPr>
          <w:ins w:id="59" w:author="Eric Sospedra Salort" w:date="2020-10-05T06:14:00Z"/>
        </w:rPr>
      </w:pPr>
    </w:p>
    <w:p w14:paraId="6F64294F" w14:textId="77777777" w:rsidR="004F6517" w:rsidRDefault="004F6517" w:rsidP="00B70876">
      <w:pPr>
        <w:tabs>
          <w:tab w:val="left" w:pos="10260"/>
        </w:tabs>
        <w:rPr>
          <w:ins w:id="60" w:author="Eric Sospedra Salort" w:date="2020-10-05T06:12:00Z"/>
        </w:rPr>
      </w:pPr>
    </w:p>
    <w:p w14:paraId="29511779" w14:textId="26FE5500" w:rsidR="004F6517" w:rsidRDefault="004F6517" w:rsidP="00B70876">
      <w:pPr>
        <w:tabs>
          <w:tab w:val="left" w:pos="10260"/>
        </w:tabs>
        <w:rPr>
          <w:ins w:id="61" w:author="Eric Sospedra Salort" w:date="2020-10-05T06:12:00Z"/>
        </w:rPr>
      </w:pPr>
    </w:p>
    <w:p w14:paraId="060FA4E4" w14:textId="213561AC" w:rsidR="004F6517" w:rsidRDefault="004F6517" w:rsidP="00B70876">
      <w:pPr>
        <w:tabs>
          <w:tab w:val="left" w:pos="10260"/>
        </w:tabs>
        <w:rPr>
          <w:ins w:id="62" w:author="Eric Sospedra Salort" w:date="2020-10-05T06:12:00Z"/>
        </w:rPr>
      </w:pPr>
    </w:p>
    <w:p w14:paraId="17F0C8B9" w14:textId="0B510E64" w:rsidR="004F6517" w:rsidRDefault="004F6517" w:rsidP="00B70876">
      <w:pPr>
        <w:tabs>
          <w:tab w:val="left" w:pos="10260"/>
        </w:tabs>
        <w:rPr>
          <w:ins w:id="63" w:author="Eric Sospedra Salort" w:date="2020-10-05T06:12:00Z"/>
        </w:rPr>
      </w:pPr>
    </w:p>
    <w:p w14:paraId="3FA1DA1C" w14:textId="3F393E76" w:rsidR="004F6517" w:rsidRDefault="004F6517" w:rsidP="00B70876">
      <w:pPr>
        <w:tabs>
          <w:tab w:val="left" w:pos="10260"/>
        </w:tabs>
        <w:rPr>
          <w:ins w:id="64" w:author="Eric Sospedra Salort" w:date="2020-10-05T06:12:00Z"/>
        </w:rPr>
      </w:pPr>
    </w:p>
    <w:p w14:paraId="121E09FD" w14:textId="2571EF93" w:rsidR="004F6517" w:rsidRDefault="004F6517" w:rsidP="00B70876">
      <w:pPr>
        <w:tabs>
          <w:tab w:val="left" w:pos="10260"/>
        </w:tabs>
        <w:rPr>
          <w:ins w:id="65" w:author="Eric Sospedra Salort" w:date="2020-10-05T06:12:00Z"/>
        </w:rPr>
      </w:pPr>
    </w:p>
    <w:p w14:paraId="1F00AAE1" w14:textId="77A8305C" w:rsidR="004F6517" w:rsidRDefault="004F6517" w:rsidP="00B70876">
      <w:pPr>
        <w:tabs>
          <w:tab w:val="left" w:pos="10260"/>
        </w:tabs>
        <w:rPr>
          <w:ins w:id="66" w:author="Eric Sospedra Salort" w:date="2020-10-05T06:12:00Z"/>
        </w:rPr>
      </w:pPr>
    </w:p>
    <w:p w14:paraId="0A542339" w14:textId="58D80777" w:rsidR="004F6517" w:rsidRDefault="004F6517" w:rsidP="00B70876">
      <w:pPr>
        <w:tabs>
          <w:tab w:val="left" w:pos="10260"/>
        </w:tabs>
        <w:rPr>
          <w:ins w:id="67" w:author="Eric Sospedra Salort" w:date="2020-10-05T06:12:00Z"/>
        </w:rPr>
      </w:pPr>
    </w:p>
    <w:p w14:paraId="72A33E30" w14:textId="7B95AF18" w:rsidR="004F6517" w:rsidRDefault="004F6517" w:rsidP="00B70876">
      <w:pPr>
        <w:tabs>
          <w:tab w:val="left" w:pos="10260"/>
        </w:tabs>
        <w:rPr>
          <w:ins w:id="68" w:author="Eric Sospedra Salort" w:date="2020-10-05T06:12:00Z"/>
        </w:rPr>
      </w:pPr>
    </w:p>
    <w:p w14:paraId="386B2F12" w14:textId="02F9890E" w:rsidR="004F6517" w:rsidRDefault="004F6517" w:rsidP="00B70876">
      <w:pPr>
        <w:tabs>
          <w:tab w:val="left" w:pos="10260"/>
        </w:tabs>
        <w:rPr>
          <w:ins w:id="69" w:author="Eric Sospedra Salort" w:date="2020-10-05T06:12:00Z"/>
        </w:rPr>
      </w:pPr>
    </w:p>
    <w:p w14:paraId="3A0B8473" w14:textId="66E5099E" w:rsidR="004F6517" w:rsidRDefault="004F6517" w:rsidP="00B70876">
      <w:pPr>
        <w:tabs>
          <w:tab w:val="left" w:pos="10260"/>
        </w:tabs>
        <w:rPr>
          <w:ins w:id="70" w:author="Eric Sospedra Salort" w:date="2020-10-05T06:12:00Z"/>
        </w:rPr>
      </w:pPr>
    </w:p>
    <w:p w14:paraId="7BAEDB12" w14:textId="7E173839" w:rsidR="004F6517" w:rsidRDefault="004F6517" w:rsidP="00B70876">
      <w:pPr>
        <w:tabs>
          <w:tab w:val="left" w:pos="10260"/>
        </w:tabs>
        <w:rPr>
          <w:ins w:id="71" w:author="Eric Sospedra Salort" w:date="2020-10-05T06:12:00Z"/>
        </w:rPr>
      </w:pPr>
    </w:p>
    <w:p w14:paraId="5BD4D81E" w14:textId="0F73E904" w:rsidR="004F6517" w:rsidRDefault="004F6517" w:rsidP="00B70876">
      <w:pPr>
        <w:tabs>
          <w:tab w:val="left" w:pos="10260"/>
        </w:tabs>
        <w:rPr>
          <w:ins w:id="72" w:author="Eric Sospedra Salort" w:date="2020-10-05T06:12:00Z"/>
        </w:rPr>
      </w:pPr>
    </w:p>
    <w:p w14:paraId="6CBF0A6E" w14:textId="77FFFED7" w:rsidR="004F6517" w:rsidRDefault="004F6517" w:rsidP="00B70876">
      <w:pPr>
        <w:tabs>
          <w:tab w:val="left" w:pos="10260"/>
        </w:tabs>
        <w:rPr>
          <w:ins w:id="73" w:author="Eric Sospedra Salort" w:date="2020-10-05T06:12:00Z"/>
        </w:rPr>
      </w:pPr>
    </w:p>
    <w:p w14:paraId="32E07910" w14:textId="77777777" w:rsidR="004F6517" w:rsidRPr="005F5AE4" w:rsidRDefault="004F6517" w:rsidP="00B70876">
      <w:pPr>
        <w:tabs>
          <w:tab w:val="left" w:pos="10260"/>
        </w:tabs>
      </w:pPr>
    </w:p>
    <w:p w14:paraId="4ED4B81E" w14:textId="10A0626D" w:rsidR="00664743" w:rsidRPr="00832378" w:rsidDel="004F6517" w:rsidRDefault="009D3274" w:rsidP="004F6517">
      <w:pPr>
        <w:tabs>
          <w:tab w:val="left" w:pos="10260"/>
        </w:tabs>
        <w:jc w:val="both"/>
        <w:rPr>
          <w:del w:id="74" w:author="Eric Sospedra Salort" w:date="2020-10-05T06:12:00Z"/>
          <w:rFonts w:ascii="Arial" w:hAnsi="Arial" w:cs="Arial"/>
        </w:rPr>
      </w:pPr>
      <w:del w:id="75" w:author="Eric Sospedra Salort" w:date="2020-10-05T06:12:00Z">
        <w:r w:rsidDel="004F6517">
          <w:rPr>
            <w:rFonts w:ascii="Arial" w:hAnsi="Arial" w:cs="Arial"/>
            <w:noProof/>
            <w:lang w:eastAsia="en-US"/>
          </w:rPr>
          <mc:AlternateContent>
            <mc:Choice Requires="wps">
              <w:drawing>
                <wp:anchor distT="0" distB="0" distL="114300" distR="114300" simplePos="0" relativeHeight="251696640" behindDoc="0" locked="0" layoutInCell="1" allowOverlap="1" wp14:anchorId="520EA74F" wp14:editId="6E671EB7">
                  <wp:simplePos x="0" y="0"/>
                  <wp:positionH relativeFrom="column">
                    <wp:posOffset>3642360</wp:posOffset>
                  </wp:positionH>
                  <wp:positionV relativeFrom="paragraph">
                    <wp:posOffset>155575</wp:posOffset>
                  </wp:positionV>
                  <wp:extent cx="2963545" cy="7740650"/>
                  <wp:effectExtent l="0" t="0" r="8255" b="0"/>
                  <wp:wrapSquare wrapText="bothSides"/>
                  <wp:docPr id="202" name="Rectangle 202"/>
                  <wp:cNvGraphicFramePr/>
                  <a:graphic xmlns:a="http://schemas.openxmlformats.org/drawingml/2006/main">
                    <a:graphicData uri="http://schemas.microsoft.com/office/word/2010/wordprocessingShape">
                      <wps:wsp>
                        <wps:cNvSpPr/>
                        <wps:spPr>
                          <a:xfrm>
                            <a:off x="0" y="0"/>
                            <a:ext cx="2963545" cy="7740650"/>
                          </a:xfrm>
                          <a:prstGeom prst="rect">
                            <a:avLst/>
                          </a:prstGeom>
                          <a:solidFill>
                            <a:schemeClr val="accent1">
                              <a:alpha val="19000"/>
                            </a:schemeClr>
                          </a:solidFill>
                          <a:ln>
                            <a:noFill/>
                          </a:ln>
                        </wps:spPr>
                        <wps:style>
                          <a:lnRef idx="2">
                            <a:schemeClr val="accent1"/>
                          </a:lnRef>
                          <a:fillRef idx="1">
                            <a:schemeClr val="lt1"/>
                          </a:fillRef>
                          <a:effectRef idx="0">
                            <a:schemeClr val="accent1"/>
                          </a:effectRef>
                          <a:fontRef idx="minor">
                            <a:schemeClr val="dk1"/>
                          </a:fontRef>
                        </wps:style>
                        <wps:txbx>
                          <w:txbxContent>
                            <w:p w14:paraId="4A46E31E" w14:textId="77777777" w:rsidR="00774B7D" w:rsidRPr="009D3274" w:rsidRDefault="00774B7D" w:rsidP="009D3274">
                              <w:pPr>
                                <w:jc w:val="both"/>
                                <w:rPr>
                                  <w:rFonts w:ascii="Arial" w:hAnsi="Arial" w:cs="Arial"/>
                                  <w:b/>
                                  <w:color w:val="333366" w:themeColor="accent2"/>
                                  <w:sz w:val="36"/>
                                </w:rPr>
                              </w:pPr>
                              <w:r w:rsidRPr="009D3274">
                                <w:rPr>
                                  <w:rFonts w:ascii="Arial" w:hAnsi="Arial" w:cs="Arial"/>
                                  <w:b/>
                                  <w:color w:val="333366" w:themeColor="accent2"/>
                                  <w:sz w:val="36"/>
                                </w:rPr>
                                <w:t>INNOVATE</w:t>
                              </w:r>
                            </w:p>
                            <w:p w14:paraId="1C83D24A" w14:textId="77777777" w:rsidR="00774B7D" w:rsidRDefault="00774B7D"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82712F0" w14:textId="77777777" w:rsidR="00774B7D" w:rsidRDefault="00774B7D" w:rsidP="009D3274">
                              <w:pPr>
                                <w:jc w:val="both"/>
                                <w:rPr>
                                  <w:rFonts w:ascii="Arial" w:hAnsi="Arial" w:cs="Arial"/>
                                </w:rPr>
                              </w:pPr>
                            </w:p>
                            <w:p w14:paraId="5E0E418D" w14:textId="77777777" w:rsidR="00774B7D" w:rsidRPr="009D3274" w:rsidRDefault="00774B7D" w:rsidP="009D3274">
                              <w:pPr>
                                <w:jc w:val="both"/>
                                <w:rPr>
                                  <w:rFonts w:ascii="Arial" w:hAnsi="Arial" w:cs="Arial"/>
                                  <w:b/>
                                  <w:sz w:val="36"/>
                                </w:rPr>
                              </w:pPr>
                              <w:r w:rsidRPr="009D3274">
                                <w:rPr>
                                  <w:rFonts w:ascii="Arial" w:hAnsi="Arial" w:cs="Arial"/>
                                  <w:b/>
                                  <w:color w:val="333366" w:themeColor="accent2"/>
                                  <w:sz w:val="36"/>
                                </w:rPr>
                                <w:t>STAY FOCUSED</w:t>
                              </w:r>
                            </w:p>
                            <w:p w14:paraId="63F5992F" w14:textId="3C12E249" w:rsidR="00774B7D" w:rsidRDefault="00774B7D"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w:t>
                              </w:r>
                              <w:del w:id="76" w:author="Eric Sospedra Salort" w:date="2020-10-05T06:11:00Z">
                                <w:r w:rsidRPr="009D3274" w:rsidDel="004F6517">
                                  <w:rPr>
                                    <w:rFonts w:ascii="Arial" w:hAnsi="Arial" w:cs="Arial"/>
                                  </w:rPr>
                                  <w:delText>o</w:delText>
                                </w:r>
                              </w:del>
                              <w:del w:id="77" w:author="Eric Sospedra Salort" w:date="2020-10-05T06:12:00Z">
                                <w:r w:rsidRPr="009D3274" w:rsidDel="004F6517">
                                  <w:rPr>
                                    <w:rFonts w:ascii="Arial" w:hAnsi="Arial" w:cs="Arial"/>
                                  </w:rPr>
                                  <w:delText>n</w:delText>
                                </w:r>
                              </w:del>
                              <w:r w:rsidRPr="009D3274">
                                <w:rPr>
                                  <w:rFonts w:ascii="Arial" w:hAnsi="Arial" w:cs="Arial"/>
                                </w:rPr>
                                <w:t>s of Lorem Ipsum.</w:t>
                              </w:r>
                            </w:p>
                            <w:p w14:paraId="60028D8B" w14:textId="77777777" w:rsidR="00774B7D" w:rsidRDefault="00774B7D" w:rsidP="009D3274">
                              <w:pPr>
                                <w:jc w:val="both"/>
                                <w:rPr>
                                  <w:rFonts w:ascii="Arial" w:hAnsi="Arial" w:cs="Arial"/>
                                </w:rPr>
                              </w:pPr>
                            </w:p>
                            <w:p w14:paraId="5CFCF5CB" w14:textId="77777777" w:rsidR="00774B7D" w:rsidRPr="009D3274" w:rsidRDefault="00774B7D"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A74F" id="Rectangle 202" o:spid="_x0000_s1029" style="position:absolute;left:0;text-align:left;margin-left:286.8pt;margin-top:12.25pt;width:233.35pt;height:60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" fillcolor="#1c8839 [3204]" stroked="f" strokeweight="2pt">
                  <v:fill opacity="12336f"/>
                  <v:textbox inset="21.6pt,21.6pt,21.6pt,21.6pt">
                    <w:txbxContent>
                      <w:p w14:paraId="4A46E31E" w14:textId="77777777" w:rsidR="00774B7D" w:rsidRPr="009D3274" w:rsidRDefault="00774B7D" w:rsidP="009D3274">
                        <w:pPr>
                          <w:jc w:val="both"/>
                          <w:rPr>
                            <w:rFonts w:ascii="Arial" w:hAnsi="Arial" w:cs="Arial"/>
                            <w:b/>
                            <w:color w:val="333366" w:themeColor="accent2"/>
                            <w:sz w:val="36"/>
                          </w:rPr>
                        </w:pPr>
                        <w:r w:rsidRPr="009D3274">
                          <w:rPr>
                            <w:rFonts w:ascii="Arial" w:hAnsi="Arial" w:cs="Arial"/>
                            <w:b/>
                            <w:color w:val="333366" w:themeColor="accent2"/>
                            <w:sz w:val="36"/>
                          </w:rPr>
                          <w:t>INNOVATE</w:t>
                        </w:r>
                      </w:p>
                      <w:p w14:paraId="1C83D24A" w14:textId="77777777" w:rsidR="00774B7D" w:rsidRDefault="00774B7D"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82712F0" w14:textId="77777777" w:rsidR="00774B7D" w:rsidRDefault="00774B7D" w:rsidP="009D3274">
                        <w:pPr>
                          <w:jc w:val="both"/>
                          <w:rPr>
                            <w:rFonts w:ascii="Arial" w:hAnsi="Arial" w:cs="Arial"/>
                          </w:rPr>
                        </w:pPr>
                      </w:p>
                      <w:p w14:paraId="5E0E418D" w14:textId="77777777" w:rsidR="00774B7D" w:rsidRPr="009D3274" w:rsidRDefault="00774B7D" w:rsidP="009D3274">
                        <w:pPr>
                          <w:jc w:val="both"/>
                          <w:rPr>
                            <w:rFonts w:ascii="Arial" w:hAnsi="Arial" w:cs="Arial"/>
                            <w:b/>
                            <w:sz w:val="36"/>
                          </w:rPr>
                        </w:pPr>
                        <w:r w:rsidRPr="009D3274">
                          <w:rPr>
                            <w:rFonts w:ascii="Arial" w:hAnsi="Arial" w:cs="Arial"/>
                            <w:b/>
                            <w:color w:val="333366" w:themeColor="accent2"/>
                            <w:sz w:val="36"/>
                          </w:rPr>
                          <w:t>STAY FOCUSED</w:t>
                        </w:r>
                      </w:p>
                      <w:p w14:paraId="63F5992F" w14:textId="3C12E249" w:rsidR="00774B7D" w:rsidRDefault="00774B7D"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w:t>
                        </w:r>
                        <w:del w:id="78" w:author="Eric Sospedra Salort" w:date="2020-10-05T06:11:00Z">
                          <w:r w:rsidRPr="009D3274" w:rsidDel="004F6517">
                            <w:rPr>
                              <w:rFonts w:ascii="Arial" w:hAnsi="Arial" w:cs="Arial"/>
                            </w:rPr>
                            <w:delText>o</w:delText>
                          </w:r>
                        </w:del>
                        <w:del w:id="79" w:author="Eric Sospedra Salort" w:date="2020-10-05T06:12:00Z">
                          <w:r w:rsidRPr="009D3274" w:rsidDel="004F6517">
                            <w:rPr>
                              <w:rFonts w:ascii="Arial" w:hAnsi="Arial" w:cs="Arial"/>
                            </w:rPr>
                            <w:delText>n</w:delText>
                          </w:r>
                        </w:del>
                        <w:r w:rsidRPr="009D3274">
                          <w:rPr>
                            <w:rFonts w:ascii="Arial" w:hAnsi="Arial" w:cs="Arial"/>
                          </w:rPr>
                          <w:t>s of Lorem Ipsum.</w:t>
                        </w:r>
                      </w:p>
                      <w:p w14:paraId="60028D8B" w14:textId="77777777" w:rsidR="00774B7D" w:rsidRDefault="00774B7D" w:rsidP="009D3274">
                        <w:pPr>
                          <w:jc w:val="both"/>
                          <w:rPr>
                            <w:rFonts w:ascii="Arial" w:hAnsi="Arial" w:cs="Arial"/>
                          </w:rPr>
                        </w:pPr>
                      </w:p>
                      <w:p w14:paraId="5CFCF5CB" w14:textId="77777777" w:rsidR="00774B7D" w:rsidRPr="009D3274" w:rsidRDefault="00774B7D" w:rsidP="009D3274">
                        <w:pPr>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txbxContent>
                  </v:textbox>
                  <w10:wrap type="square"/>
                </v:rect>
              </w:pict>
            </mc:Fallback>
          </mc:AlternateContent>
        </w:r>
      </w:del>
    </w:p>
    <w:p w14:paraId="51A8372E" w14:textId="778E2D06" w:rsidR="009D3274" w:rsidRPr="009D3274" w:rsidDel="0075615B" w:rsidRDefault="00832378" w:rsidP="004F6517">
      <w:pPr>
        <w:tabs>
          <w:tab w:val="left" w:pos="10260"/>
        </w:tabs>
        <w:jc w:val="both"/>
        <w:rPr>
          <w:del w:id="80" w:author="Eric Sospedra Salort" w:date="2020-10-04T17:27:00Z"/>
          <w:rFonts w:ascii="Arial" w:hAnsi="Arial" w:cs="Arial"/>
          <w:b/>
          <w:color w:val="333366" w:themeColor="accent2"/>
          <w:sz w:val="32"/>
        </w:rPr>
        <w:pPrChange w:id="81" w:author="Eric Sospedra Salort" w:date="2020-10-05T06:12:00Z">
          <w:pPr>
            <w:spacing w:line="276" w:lineRule="auto"/>
            <w:jc w:val="both"/>
          </w:pPr>
        </w:pPrChange>
      </w:pPr>
      <w:del w:id="82" w:author="Eric Sospedra Salort" w:date="2020-10-05T06:11:00Z">
        <w:r w:rsidRPr="009D3274" w:rsidDel="004F6517">
          <w:rPr>
            <w:rFonts w:ascii="Arial" w:hAnsi="Arial" w:cs="Arial"/>
            <w:b/>
            <w:color w:val="333366" w:themeColor="accent2"/>
            <w:sz w:val="32"/>
          </w:rPr>
          <w:delText>2</w:delText>
        </w:r>
      </w:del>
      <w:del w:id="83" w:author="Eric Sospedra Salort" w:date="2020-10-04T17:27:00Z">
        <w:r w:rsidRPr="009D3274" w:rsidDel="0075615B">
          <w:rPr>
            <w:rFonts w:ascii="Arial" w:hAnsi="Arial" w:cs="Arial"/>
            <w:b/>
            <w:color w:val="333366" w:themeColor="accent2"/>
            <w:sz w:val="32"/>
          </w:rPr>
          <w:delText>.1. Industry structure</w:delText>
        </w:r>
      </w:del>
    </w:p>
    <w:p w14:paraId="3D59C936" w14:textId="519CB78D" w:rsidR="009D3274" w:rsidDel="0075615B" w:rsidRDefault="009D3274" w:rsidP="004F6517">
      <w:pPr>
        <w:tabs>
          <w:tab w:val="left" w:pos="10260"/>
        </w:tabs>
        <w:jc w:val="both"/>
        <w:rPr>
          <w:del w:id="84" w:author="Eric Sospedra Salort" w:date="2020-10-04T17:27:00Z"/>
          <w:rFonts w:ascii="Arial" w:hAnsi="Arial" w:cs="Arial"/>
        </w:rPr>
        <w:pPrChange w:id="85" w:author="Eric Sospedra Salort" w:date="2020-10-05T06:12:00Z">
          <w:pPr>
            <w:tabs>
              <w:tab w:val="left" w:pos="10260"/>
            </w:tabs>
            <w:ind w:firstLine="360"/>
            <w:jc w:val="both"/>
          </w:pPr>
        </w:pPrChange>
      </w:pPr>
      <w:del w:id="86" w:author="Eric Sospedra Salort" w:date="2020-10-04T17:27:00Z">
        <w:r w:rsidRPr="009D3274" w:rsidDel="0075615B">
          <w:rPr>
            <w:rFonts w:ascii="Arial" w:hAnsi="Arial" w:cs="Arial"/>
          </w:rPr>
          <w:delTex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delText>
        </w:r>
      </w:del>
    </w:p>
    <w:p w14:paraId="3888ECDE" w14:textId="6A60D473" w:rsidR="009D3274" w:rsidRPr="00832378" w:rsidDel="0075615B" w:rsidRDefault="00F56394" w:rsidP="004F6517">
      <w:pPr>
        <w:tabs>
          <w:tab w:val="left" w:pos="10260"/>
        </w:tabs>
        <w:jc w:val="both"/>
        <w:rPr>
          <w:del w:id="87" w:author="Eric Sospedra Salort" w:date="2020-10-04T17:27:00Z"/>
          <w:rFonts w:ascii="Arial" w:hAnsi="Arial" w:cs="Arial"/>
        </w:rPr>
      </w:pPr>
      <w:del w:id="88" w:author="Eric Sospedra Salort" w:date="2020-10-04T17:27:00Z">
        <w:r w:rsidDel="0075615B">
          <w:rPr>
            <w:rFonts w:ascii="Arial" w:hAnsi="Arial" w:cs="Arial"/>
            <w:noProof/>
            <w:lang w:eastAsia="en-US"/>
          </w:rPr>
          <w:drawing>
            <wp:anchor distT="0" distB="0" distL="114300" distR="114300" simplePos="0" relativeHeight="251710976" behindDoc="0" locked="0" layoutInCell="1" allowOverlap="1" wp14:anchorId="767E1DDC" wp14:editId="5F4C7DE7">
              <wp:simplePos x="0" y="0"/>
              <wp:positionH relativeFrom="column">
                <wp:posOffset>0</wp:posOffset>
              </wp:positionH>
              <wp:positionV relativeFrom="paragraph">
                <wp:posOffset>283845</wp:posOffset>
              </wp:positionV>
              <wp:extent cx="3352800" cy="3200400"/>
              <wp:effectExtent l="0" t="0" r="19050" b="19050"/>
              <wp:wrapSquare wrapText="bothSides"/>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del>
    </w:p>
    <w:p w14:paraId="77F3C8BA" w14:textId="1FC33AA9" w:rsidR="00F56394" w:rsidDel="0075615B" w:rsidRDefault="00F56394" w:rsidP="004F6517">
      <w:pPr>
        <w:tabs>
          <w:tab w:val="left" w:pos="10260"/>
        </w:tabs>
        <w:jc w:val="both"/>
        <w:rPr>
          <w:del w:id="89" w:author="Eric Sospedra Salort" w:date="2020-10-04T17:27:00Z"/>
          <w:rFonts w:ascii="Arial" w:hAnsi="Arial" w:cs="Arial"/>
          <w:b/>
          <w:color w:val="333366" w:themeColor="accent2"/>
          <w:sz w:val="32"/>
        </w:rPr>
        <w:pPrChange w:id="90" w:author="Eric Sospedra Salort" w:date="2020-10-05T06:12:00Z">
          <w:pPr>
            <w:spacing w:line="276" w:lineRule="auto"/>
            <w:jc w:val="both"/>
          </w:pPr>
        </w:pPrChange>
      </w:pPr>
    </w:p>
    <w:p w14:paraId="5E687DBB" w14:textId="14B0551C" w:rsidR="00832378" w:rsidRPr="009D3274" w:rsidDel="0075615B" w:rsidRDefault="009D3274" w:rsidP="004F6517">
      <w:pPr>
        <w:tabs>
          <w:tab w:val="left" w:pos="10260"/>
        </w:tabs>
        <w:jc w:val="both"/>
        <w:rPr>
          <w:del w:id="91" w:author="Eric Sospedra Salort" w:date="2020-10-04T17:27:00Z"/>
          <w:rFonts w:ascii="Arial" w:hAnsi="Arial" w:cs="Arial"/>
          <w:b/>
          <w:color w:val="333366" w:themeColor="accent2"/>
          <w:sz w:val="32"/>
        </w:rPr>
        <w:pPrChange w:id="92" w:author="Eric Sospedra Salort" w:date="2020-10-05T06:12:00Z">
          <w:pPr>
            <w:spacing w:line="276" w:lineRule="auto"/>
            <w:jc w:val="both"/>
          </w:pPr>
        </w:pPrChange>
      </w:pPr>
      <w:del w:id="93" w:author="Eric Sospedra Salort" w:date="2020-10-04T17:27:00Z">
        <w:r w:rsidRPr="009D3274" w:rsidDel="0075615B">
          <w:rPr>
            <w:rFonts w:ascii="Arial" w:hAnsi="Arial" w:cs="Arial"/>
            <w:b/>
            <w:color w:val="333366" w:themeColor="accent2"/>
            <w:sz w:val="32"/>
          </w:rPr>
          <w:delText xml:space="preserve">2.2. </w:delText>
        </w:r>
        <w:r w:rsidR="00832378" w:rsidRPr="009D3274" w:rsidDel="0075615B">
          <w:rPr>
            <w:rFonts w:ascii="Arial" w:hAnsi="Arial" w:cs="Arial"/>
            <w:b/>
            <w:color w:val="333366" w:themeColor="accent2"/>
            <w:sz w:val="32"/>
          </w:rPr>
          <w:delText>Market trends</w:delText>
        </w:r>
      </w:del>
    </w:p>
    <w:p w14:paraId="69AC5A01" w14:textId="138BEB9B" w:rsidR="009D3274" w:rsidDel="0075615B" w:rsidRDefault="009D3274" w:rsidP="004F6517">
      <w:pPr>
        <w:tabs>
          <w:tab w:val="left" w:pos="10260"/>
        </w:tabs>
        <w:jc w:val="both"/>
        <w:rPr>
          <w:del w:id="94" w:author="Eric Sospedra Salort" w:date="2020-10-04T17:27:00Z"/>
          <w:rFonts w:ascii="Arial" w:hAnsi="Arial" w:cs="Arial"/>
        </w:rPr>
        <w:pPrChange w:id="95" w:author="Eric Sospedra Salort" w:date="2020-10-05T06:12:00Z">
          <w:pPr>
            <w:tabs>
              <w:tab w:val="left" w:pos="10260"/>
            </w:tabs>
            <w:ind w:firstLine="360"/>
            <w:jc w:val="both"/>
          </w:pPr>
        </w:pPrChange>
      </w:pPr>
      <w:del w:id="96" w:author="Eric Sospedra Salort" w:date="2020-10-04T17:27:00Z">
        <w:r w:rsidRPr="009D3274" w:rsidDel="0075615B">
          <w:rPr>
            <w:rFonts w:ascii="Arial" w:hAnsi="Arial" w:cs="Arial"/>
          </w:rPr>
          <w:delText>Lorem Ipsum is simply dummy text of the printing and typesetting industry. Lorem Ipsum has been the industry's standard dummy text ever since the 1500s, when with passages, and more recently with desktop publishing software like Aldus PageMaker including versions of Lorem Ipsum.</w:delText>
        </w:r>
      </w:del>
    </w:p>
    <w:p w14:paraId="1405C7DC" w14:textId="4F595004" w:rsidR="009D3274" w:rsidDel="0075615B" w:rsidRDefault="009D3274" w:rsidP="004F6517">
      <w:pPr>
        <w:tabs>
          <w:tab w:val="left" w:pos="10260"/>
        </w:tabs>
        <w:jc w:val="both"/>
        <w:rPr>
          <w:del w:id="97" w:author="Eric Sospedra Salort" w:date="2020-10-04T17:28:00Z"/>
          <w:rFonts w:ascii="Arial" w:hAnsi="Arial" w:cs="Arial"/>
        </w:rPr>
      </w:pPr>
    </w:p>
    <w:p w14:paraId="3CD10130" w14:textId="47254436" w:rsidR="009D3274" w:rsidDel="0075615B" w:rsidRDefault="009D3274" w:rsidP="004F6517">
      <w:pPr>
        <w:tabs>
          <w:tab w:val="left" w:pos="10260"/>
        </w:tabs>
        <w:jc w:val="both"/>
        <w:rPr>
          <w:del w:id="98" w:author="Eric Sospedra Salort" w:date="2020-10-04T17:28:00Z"/>
          <w:rFonts w:ascii="Arial" w:hAnsi="Arial" w:cs="Arial"/>
        </w:rPr>
        <w:pPrChange w:id="99" w:author="Eric Sospedra Salort" w:date="2020-10-05T06:12:00Z">
          <w:pPr>
            <w:tabs>
              <w:tab w:val="left" w:pos="10260"/>
            </w:tabs>
            <w:jc w:val="both"/>
          </w:pPr>
        </w:pPrChange>
      </w:pPr>
    </w:p>
    <w:p w14:paraId="3927661B" w14:textId="06B6A4DF" w:rsidR="00832378" w:rsidRPr="009D3274" w:rsidDel="0075615B" w:rsidRDefault="009D3274" w:rsidP="004F6517">
      <w:pPr>
        <w:tabs>
          <w:tab w:val="left" w:pos="10260"/>
        </w:tabs>
        <w:jc w:val="both"/>
        <w:rPr>
          <w:del w:id="100" w:author="Eric Sospedra Salort" w:date="2020-10-04T17:28:00Z"/>
          <w:rFonts w:ascii="Arial" w:hAnsi="Arial" w:cs="Arial"/>
          <w:b/>
          <w:color w:val="333366" w:themeColor="accent2"/>
          <w:sz w:val="32"/>
        </w:rPr>
        <w:pPrChange w:id="101" w:author="Eric Sospedra Salort" w:date="2020-10-05T06:12:00Z">
          <w:pPr>
            <w:spacing w:line="276" w:lineRule="auto"/>
            <w:jc w:val="both"/>
          </w:pPr>
        </w:pPrChange>
      </w:pPr>
      <w:del w:id="102" w:author="Eric Sospedra Salort" w:date="2020-10-04T17:28:00Z">
        <w:r w:rsidDel="0075615B">
          <w:rPr>
            <w:rFonts w:ascii="Arial" w:hAnsi="Arial" w:cs="Arial"/>
            <w:b/>
            <w:color w:val="333366" w:themeColor="accent2"/>
            <w:sz w:val="32"/>
          </w:rPr>
          <w:delText xml:space="preserve">2.3. </w:delText>
        </w:r>
        <w:r w:rsidR="00832378" w:rsidRPr="009D3274" w:rsidDel="0075615B">
          <w:rPr>
            <w:rFonts w:ascii="Arial" w:hAnsi="Arial" w:cs="Arial"/>
            <w:b/>
            <w:color w:val="333366" w:themeColor="accent2"/>
            <w:sz w:val="32"/>
          </w:rPr>
          <w:delText>Market size and Growth Projections</w:delText>
        </w:r>
      </w:del>
    </w:p>
    <w:p w14:paraId="3784E137" w14:textId="6D29FFF6" w:rsidR="009D3274" w:rsidDel="0075615B" w:rsidRDefault="009D3274" w:rsidP="004F6517">
      <w:pPr>
        <w:tabs>
          <w:tab w:val="left" w:pos="10260"/>
        </w:tabs>
        <w:jc w:val="both"/>
        <w:rPr>
          <w:del w:id="103" w:author="Eric Sospedra Salort" w:date="2020-10-04T17:28:00Z"/>
          <w:rFonts w:ascii="Arial" w:hAnsi="Arial" w:cs="Arial"/>
        </w:rPr>
        <w:pPrChange w:id="104" w:author="Eric Sospedra Salort" w:date="2020-10-05T06:12:00Z">
          <w:pPr>
            <w:tabs>
              <w:tab w:val="left" w:pos="10260"/>
            </w:tabs>
            <w:ind w:firstLine="360"/>
            <w:jc w:val="both"/>
          </w:pPr>
        </w:pPrChange>
      </w:pPr>
      <w:del w:id="105" w:author="Eric Sospedra Salort" w:date="2020-10-04T17:28:00Z">
        <w:r w:rsidRPr="009D3274" w:rsidDel="0075615B">
          <w:rPr>
            <w:rFonts w:ascii="Arial" w:hAnsi="Arial" w:cs="Arial"/>
          </w:rPr>
          <w:delText>Lorem Ipsum is simply dummy text of the printing and typesetting industry.</w:delText>
        </w:r>
      </w:del>
      <w:del w:id="106" w:author="Eric Sospedra Salort" w:date="2020-10-05T06:11:00Z">
        <w:r w:rsidRPr="009D3274" w:rsidDel="004F6517">
          <w:rPr>
            <w:rFonts w:ascii="Arial" w:hAnsi="Arial" w:cs="Arial"/>
          </w:rPr>
          <w:delText xml:space="preserve"> </w:delText>
        </w:r>
      </w:del>
      <w:del w:id="107" w:author="Eric Sospedra Salort" w:date="2020-10-04T17:28:00Z">
        <w:r w:rsidRPr="009D3274" w:rsidDel="0075615B">
          <w:rPr>
            <w:rFonts w:ascii="Arial" w:hAnsi="Arial" w:cs="Arial"/>
          </w:rPr>
          <w:delText>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scrambled it to make a type specimen book. It has survived not only five centuries, but also the leap into electronic typesetting scrambled it to make a type specimen book. It has survived not only five centuries, but also the leap into electronic typesetting scrambled it to make a type specimen book. It has survived not only five centuries, but also the leap into electronic typesetting of Lorem Ipsum.</w:delText>
        </w:r>
      </w:del>
    </w:p>
    <w:p w14:paraId="7FC0D8CA" w14:textId="7EB55A81" w:rsidR="009D3274" w:rsidRPr="00832378" w:rsidDel="0075615B" w:rsidRDefault="00F56394" w:rsidP="004F6517">
      <w:pPr>
        <w:tabs>
          <w:tab w:val="left" w:pos="10260"/>
        </w:tabs>
        <w:jc w:val="both"/>
        <w:rPr>
          <w:del w:id="108" w:author="Eric Sospedra Salort" w:date="2020-10-04T17:28:00Z"/>
          <w:rFonts w:ascii="Arial" w:hAnsi="Arial" w:cs="Arial"/>
        </w:rPr>
      </w:pPr>
      <w:del w:id="109" w:author="Eric Sospedra Salort" w:date="2020-10-04T17:28:00Z">
        <w:r w:rsidDel="0075615B">
          <w:rPr>
            <w:rFonts w:ascii="Arial" w:hAnsi="Arial" w:cs="Arial"/>
            <w:noProof/>
            <w:lang w:eastAsia="en-US"/>
          </w:rPr>
          <w:drawing>
            <wp:anchor distT="0" distB="0" distL="114300" distR="114300" simplePos="0" relativeHeight="251709952" behindDoc="0" locked="0" layoutInCell="1" allowOverlap="1" wp14:anchorId="1486DFDC" wp14:editId="1546C5B4">
              <wp:simplePos x="0" y="0"/>
              <wp:positionH relativeFrom="column">
                <wp:posOffset>635</wp:posOffset>
              </wp:positionH>
              <wp:positionV relativeFrom="paragraph">
                <wp:posOffset>150495</wp:posOffset>
              </wp:positionV>
              <wp:extent cx="3087370" cy="2885440"/>
              <wp:effectExtent l="0" t="0" r="17780" b="10160"/>
              <wp:wrapSquare wrapText="bothSides"/>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del>
    </w:p>
    <w:p w14:paraId="2449A71C" w14:textId="3103BF85" w:rsidR="00832378" w:rsidRPr="009D3274" w:rsidDel="0075615B" w:rsidRDefault="009D3274" w:rsidP="004F6517">
      <w:pPr>
        <w:tabs>
          <w:tab w:val="left" w:pos="10260"/>
        </w:tabs>
        <w:jc w:val="both"/>
        <w:rPr>
          <w:del w:id="110" w:author="Eric Sospedra Salort" w:date="2020-10-04T17:28:00Z"/>
          <w:rFonts w:ascii="Arial" w:hAnsi="Arial" w:cs="Arial"/>
          <w:b/>
          <w:color w:val="333366" w:themeColor="accent2"/>
          <w:sz w:val="32"/>
        </w:rPr>
        <w:pPrChange w:id="111" w:author="Eric Sospedra Salort" w:date="2020-10-05T06:12:00Z">
          <w:pPr>
            <w:spacing w:line="276" w:lineRule="auto"/>
            <w:jc w:val="both"/>
          </w:pPr>
        </w:pPrChange>
      </w:pPr>
      <w:del w:id="112" w:author="Eric Sospedra Salort" w:date="2020-10-04T17:28:00Z">
        <w:r w:rsidDel="0075615B">
          <w:rPr>
            <w:rFonts w:ascii="Arial" w:hAnsi="Arial" w:cs="Arial"/>
            <w:b/>
            <w:color w:val="333366" w:themeColor="accent2"/>
            <w:sz w:val="32"/>
          </w:rPr>
          <w:delText xml:space="preserve">2.4. </w:delText>
        </w:r>
        <w:r w:rsidR="00832378" w:rsidRPr="009D3274" w:rsidDel="0075615B">
          <w:rPr>
            <w:rFonts w:ascii="Arial" w:hAnsi="Arial" w:cs="Arial"/>
            <w:b/>
            <w:color w:val="333366" w:themeColor="accent2"/>
            <w:sz w:val="32"/>
          </w:rPr>
          <w:delText>Target Market / Customer Profile</w:delText>
        </w:r>
      </w:del>
    </w:p>
    <w:p w14:paraId="389C9C0A" w14:textId="6E9FE860" w:rsidR="009D3274" w:rsidDel="004F6517" w:rsidRDefault="009D3274" w:rsidP="004F6517">
      <w:pPr>
        <w:tabs>
          <w:tab w:val="left" w:pos="10260"/>
        </w:tabs>
        <w:jc w:val="both"/>
        <w:rPr>
          <w:del w:id="113" w:author="Eric Sospedra Salort" w:date="2020-10-05T06:11:00Z"/>
          <w:rFonts w:ascii="Arial" w:hAnsi="Arial" w:cs="Arial"/>
        </w:rPr>
        <w:pPrChange w:id="114" w:author="Eric Sospedra Salort" w:date="2020-10-05T06:12:00Z">
          <w:pPr>
            <w:tabs>
              <w:tab w:val="left" w:pos="10260"/>
            </w:tabs>
            <w:ind w:firstLine="360"/>
            <w:jc w:val="both"/>
          </w:pPr>
        </w:pPrChange>
      </w:pPr>
      <w:del w:id="115" w:author="Eric Sospedra Salort" w:date="2020-10-04T17:28:00Z">
        <w:r w:rsidRPr="009D3274" w:rsidDel="0075615B">
          <w:rPr>
            <w:rFonts w:ascii="Arial" w:hAnsi="Arial" w:cs="Arial"/>
          </w:rPr>
          <w:delText xml:space="preserve">Lorem Ipsum is simply dummy text of the printing and typesetting industry. Lorem Ipsum has been the industry's standard dummy text ever since the 1500s, when an unknown printer took a galley of type and </w:delText>
        </w:r>
      </w:del>
      <w:del w:id="116" w:author="Eric Sospedra Salort" w:date="2020-10-05T06:11:00Z">
        <w:r w:rsidRPr="009D3274" w:rsidDel="004F6517">
          <w:rPr>
            <w:rFonts w:ascii="Arial" w:hAnsi="Arial" w:cs="Arial"/>
          </w:rPr>
          <w:delText>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delText>
        </w:r>
      </w:del>
    </w:p>
    <w:p w14:paraId="6B1AEE51" w14:textId="07A29008" w:rsidR="009D3274" w:rsidRPr="00832378" w:rsidDel="004F6517" w:rsidRDefault="009D3274" w:rsidP="004F6517">
      <w:pPr>
        <w:tabs>
          <w:tab w:val="left" w:pos="10260"/>
        </w:tabs>
        <w:jc w:val="both"/>
        <w:rPr>
          <w:del w:id="117" w:author="Eric Sospedra Salort" w:date="2020-10-05T06:11:00Z"/>
          <w:rFonts w:ascii="Arial" w:hAnsi="Arial" w:cs="Arial"/>
        </w:rPr>
      </w:pPr>
    </w:p>
    <w:p w14:paraId="03358C98" w14:textId="396DED94" w:rsidR="00664743" w:rsidRPr="009D3274" w:rsidDel="004F6517" w:rsidRDefault="009D3274" w:rsidP="004F6517">
      <w:pPr>
        <w:tabs>
          <w:tab w:val="left" w:pos="10260"/>
        </w:tabs>
        <w:jc w:val="both"/>
        <w:rPr>
          <w:del w:id="118" w:author="Eric Sospedra Salort" w:date="2020-10-05T06:11:00Z"/>
          <w:rFonts w:ascii="Arial" w:hAnsi="Arial" w:cs="Arial"/>
          <w:b/>
          <w:color w:val="333366" w:themeColor="accent2"/>
          <w:sz w:val="32"/>
        </w:rPr>
        <w:pPrChange w:id="119" w:author="Eric Sospedra Salort" w:date="2020-10-05T06:12:00Z">
          <w:pPr>
            <w:spacing w:line="276" w:lineRule="auto"/>
            <w:jc w:val="both"/>
          </w:pPr>
        </w:pPrChange>
      </w:pPr>
      <w:del w:id="120" w:author="Eric Sospedra Salort" w:date="2020-10-05T06:11:00Z">
        <w:r w:rsidDel="004F6517">
          <w:rPr>
            <w:rFonts w:ascii="Arial" w:hAnsi="Arial" w:cs="Arial"/>
            <w:b/>
            <w:color w:val="333366" w:themeColor="accent2"/>
            <w:sz w:val="32"/>
          </w:rPr>
          <w:delText xml:space="preserve">2.5. </w:delText>
        </w:r>
        <w:r w:rsidR="00832378" w:rsidRPr="009D3274" w:rsidDel="004F6517">
          <w:rPr>
            <w:rFonts w:ascii="Arial" w:hAnsi="Arial" w:cs="Arial"/>
            <w:b/>
            <w:color w:val="333366" w:themeColor="accent2"/>
            <w:sz w:val="32"/>
          </w:rPr>
          <w:delText>Competitive Analysis</w:delText>
        </w:r>
      </w:del>
    </w:p>
    <w:p w14:paraId="385F5DBD" w14:textId="60D3D710" w:rsidR="00664743" w:rsidRPr="005F5AE4" w:rsidDel="004F6517" w:rsidRDefault="009D3274" w:rsidP="004F6517">
      <w:pPr>
        <w:tabs>
          <w:tab w:val="left" w:pos="10260"/>
        </w:tabs>
        <w:jc w:val="both"/>
        <w:rPr>
          <w:del w:id="121" w:author="Eric Sospedra Salort" w:date="2020-10-05T06:11:00Z"/>
        </w:rPr>
        <w:pPrChange w:id="122" w:author="Eric Sospedra Salort" w:date="2020-10-05T06:12:00Z">
          <w:pPr>
            <w:tabs>
              <w:tab w:val="left" w:pos="10260"/>
            </w:tabs>
            <w:ind w:firstLine="360"/>
            <w:jc w:val="both"/>
          </w:pPr>
        </w:pPrChange>
      </w:pPr>
      <w:del w:id="123" w:author="Eric Sospedra Salort" w:date="2020-10-05T06:11:00Z">
        <w:r w:rsidRPr="009D3274" w:rsidDel="004F6517">
          <w:rPr>
            <w:rFonts w:ascii="Arial" w:hAnsi="Arial" w:cs="Arial"/>
          </w:rPr>
          <w:delText xml:space="preserve">Lorem Ipsum is simply dummy text of the printing and typesetting industry. Lorem Ipsum has been the industry's standard dummy text ever since the 1500s, when an unknown printer took a galley of type and scrambled it to </w:delText>
        </w:r>
        <w:r w:rsidR="00386F89" w:rsidRPr="009D3274" w:rsidDel="004F6517">
          <w:rPr>
            <w:rFonts w:ascii="Arial" w:hAnsi="Arial" w:cs="Arial"/>
          </w:rPr>
          <w:delText xml:space="preserve">make a type specimen book. It has survived not only five centuries, but also the leap into electronic typesetting, remaining essentially unchanged. It was popularised in the. It was unchanged. It was popularised in the 1960s with the release of Letraset sheets containing Lorem Ipsum make a type specimen book. It has survived not only five centuries, but also the leap into electronic typesetting, remaining essentially unchanged. It was popularised in the 1960s with the release of Letraset sheets containing Lorem Ipsum </w:delText>
        </w:r>
        <w:r w:rsidRPr="009D3274" w:rsidDel="004F6517">
          <w:rPr>
            <w:rFonts w:ascii="Arial" w:hAnsi="Arial" w:cs="Arial"/>
          </w:rPr>
          <w:delText>passages, and more recently with desktop publishing software like Aldus PageMaker including versions of Lorem Ipsum.</w:delText>
        </w:r>
      </w:del>
    </w:p>
    <w:p w14:paraId="3D9BF02F" w14:textId="07D94D30" w:rsidR="003A78C1" w:rsidRPr="005F5AE4" w:rsidDel="004F6517" w:rsidRDefault="003A78C1" w:rsidP="004F6517">
      <w:pPr>
        <w:tabs>
          <w:tab w:val="left" w:pos="10260"/>
        </w:tabs>
        <w:jc w:val="both"/>
        <w:rPr>
          <w:del w:id="124" w:author="Eric Sospedra Salort" w:date="2020-10-05T06:11:00Z"/>
        </w:rPr>
        <w:pPrChange w:id="125" w:author="Eric Sospedra Salort" w:date="2020-10-05T06:12:00Z">
          <w:pPr/>
        </w:pPrChange>
      </w:pPr>
      <w:del w:id="126" w:author="Eric Sospedra Salort" w:date="2020-10-05T06:11:00Z">
        <w:r w:rsidRPr="005F5AE4" w:rsidDel="004F6517">
          <w:br w:type="page"/>
        </w:r>
      </w:del>
    </w:p>
    <w:p w14:paraId="225A015C" w14:textId="77777777" w:rsidR="00664743" w:rsidRPr="005F5AE4" w:rsidRDefault="00386F89" w:rsidP="004F6517">
      <w:pPr>
        <w:tabs>
          <w:tab w:val="left" w:pos="10260"/>
        </w:tabs>
        <w:jc w:val="both"/>
        <w:pPrChange w:id="127" w:author="Eric Sospedra Salort" w:date="2020-10-05T06:12:00Z">
          <w:pPr>
            <w:tabs>
              <w:tab w:val="left" w:pos="10260"/>
            </w:tabs>
          </w:pPr>
        </w:pPrChange>
      </w:pPr>
      <w:r w:rsidRPr="005F5AE4">
        <w:rPr>
          <w:noProof/>
          <w:lang w:eastAsia="en-US"/>
        </w:rPr>
        <mc:AlternateContent>
          <mc:Choice Requires="wps">
            <w:drawing>
              <wp:anchor distT="0" distB="0" distL="114300" distR="114300" simplePos="0" relativeHeight="251706880" behindDoc="0" locked="0" layoutInCell="1" allowOverlap="1" wp14:anchorId="571B4881" wp14:editId="4CB96CF5">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0824B" w14:textId="4CC0061E" w:rsidR="00774B7D" w:rsidRPr="003A78C1" w:rsidRDefault="00774B7D" w:rsidP="00386F89">
                            <w:pPr>
                              <w:pStyle w:val="Prrafodelista"/>
                              <w:numPr>
                                <w:ilvl w:val="0"/>
                                <w:numId w:val="4"/>
                              </w:numPr>
                              <w:rPr>
                                <w:rFonts w:ascii="Arial" w:hAnsi="Arial" w:cs="Arial"/>
                                <w:b/>
                                <w:color w:val="FFFFFF" w:themeColor="background1"/>
                                <w:sz w:val="56"/>
                                <w:szCs w:val="56"/>
                              </w:rPr>
                            </w:pPr>
                            <w:r w:rsidRPr="003A78C1">
                              <w:t xml:space="preserve"> </w:t>
                            </w:r>
                            <w:r w:rsidR="00816196">
                              <w:rPr>
                                <w:rFonts w:ascii="Arial" w:hAnsi="Arial" w:cs="Arial"/>
                                <w:b/>
                                <w:color w:val="FFFFFF" w:themeColor="background1"/>
                                <w:sz w:val="56"/>
                                <w:szCs w:val="56"/>
                              </w:rPr>
                              <w:t>CLASIFICACIÓN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B4881" id="Rectangle 211" o:spid="_x0000_s1030" style="position:absolute;left:0;text-align:left;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bpJivZcCAACeBQAADgAAAAAAAAAAAAAAAAAuAgAAZHJzL2Uyb0Rv&#10;Yy54bWxQSwECLQAUAAYACAAAACEAO/9E7N8AAAALAQAADwAAAAAAAAAAAAAAAADxBAAAZHJzL2Rv&#10;d25yZXYueG1sUEsFBgAAAAAEAAQA8wAAAP0FAAAAAA==&#10;" fillcolor="#1c8839 [3204]" stroked="f" strokeweight="2pt">
                <v:textbox>
                  <w:txbxContent>
                    <w:p w14:paraId="7970824B" w14:textId="4CC0061E" w:rsidR="00774B7D" w:rsidRPr="003A78C1" w:rsidRDefault="00774B7D" w:rsidP="00386F89">
                      <w:pPr>
                        <w:pStyle w:val="Prrafodelista"/>
                        <w:numPr>
                          <w:ilvl w:val="0"/>
                          <w:numId w:val="4"/>
                        </w:numPr>
                        <w:rPr>
                          <w:rFonts w:ascii="Arial" w:hAnsi="Arial" w:cs="Arial"/>
                          <w:b/>
                          <w:color w:val="FFFFFF" w:themeColor="background1"/>
                          <w:sz w:val="56"/>
                          <w:szCs w:val="56"/>
                        </w:rPr>
                      </w:pPr>
                      <w:r w:rsidRPr="003A78C1">
                        <w:t xml:space="preserve"> </w:t>
                      </w:r>
                      <w:r w:rsidR="00816196">
                        <w:rPr>
                          <w:rFonts w:ascii="Arial" w:hAnsi="Arial" w:cs="Arial"/>
                          <w:b/>
                          <w:color w:val="FFFFFF" w:themeColor="background1"/>
                          <w:sz w:val="56"/>
                          <w:szCs w:val="56"/>
                        </w:rPr>
                        <w:t>CLASIFICACIÓN</w:t>
                      </w:r>
                    </w:p>
                  </w:txbxContent>
                </v:textbox>
              </v:rect>
            </w:pict>
          </mc:Fallback>
        </mc:AlternateContent>
      </w:r>
    </w:p>
    <w:p w14:paraId="71F2E86E" w14:textId="05123AB6" w:rsidR="003A78C1" w:rsidRDefault="003A78C1" w:rsidP="00B70876">
      <w:pPr>
        <w:tabs>
          <w:tab w:val="left" w:pos="10260"/>
        </w:tabs>
        <w:rPr>
          <w:ins w:id="128" w:author="Eric Sospedra Salort" w:date="2020-10-05T06:12:00Z"/>
        </w:rPr>
      </w:pPr>
    </w:p>
    <w:p w14:paraId="3A56AF40" w14:textId="5F047435" w:rsidR="00386F89" w:rsidRPr="009D3274" w:rsidRDefault="00386F89" w:rsidP="00386F89">
      <w:pPr>
        <w:spacing w:line="276" w:lineRule="auto"/>
        <w:jc w:val="both"/>
        <w:rPr>
          <w:rFonts w:ascii="Arial" w:hAnsi="Arial" w:cs="Arial"/>
          <w:b/>
          <w:color w:val="333366" w:themeColor="accent2"/>
          <w:sz w:val="32"/>
        </w:rPr>
      </w:pPr>
    </w:p>
    <w:p w14:paraId="2FEE4A60" w14:textId="40FDE4CB" w:rsidR="00774B7D" w:rsidRDefault="00774B7D" w:rsidP="00B923B3">
      <w:pPr>
        <w:tabs>
          <w:tab w:val="left" w:pos="10260"/>
        </w:tabs>
        <w:ind w:firstLine="450"/>
        <w:jc w:val="both"/>
        <w:rPr>
          <w:rFonts w:ascii="Arial" w:hAnsi="Arial" w:cs="Arial"/>
        </w:rPr>
      </w:pPr>
      <w:r>
        <w:rPr>
          <w:rFonts w:ascii="Arial" w:hAnsi="Arial" w:cs="Arial"/>
        </w:rPr>
        <w:t>C# es un lenguaje de alto nivel, y pertenece a la tercera genreacion.</w:t>
      </w:r>
    </w:p>
    <w:p w14:paraId="673F22CD" w14:textId="77777777" w:rsidR="00774B7D" w:rsidRDefault="00774B7D" w:rsidP="00B923B3">
      <w:pPr>
        <w:tabs>
          <w:tab w:val="left" w:pos="10260"/>
        </w:tabs>
        <w:ind w:firstLine="450"/>
        <w:jc w:val="both"/>
        <w:rPr>
          <w:rFonts w:ascii="Arial" w:hAnsi="Arial" w:cs="Arial"/>
        </w:rPr>
      </w:pPr>
    </w:p>
    <w:p w14:paraId="585BF347" w14:textId="7C26FCB8" w:rsidR="00774B7D" w:rsidRDefault="00774B7D" w:rsidP="00774B7D">
      <w:pPr>
        <w:tabs>
          <w:tab w:val="left" w:pos="10260"/>
        </w:tabs>
        <w:ind w:firstLine="450"/>
        <w:jc w:val="both"/>
        <w:rPr>
          <w:rFonts w:ascii="Arial" w:hAnsi="Arial" w:cs="Arial"/>
        </w:rPr>
      </w:pPr>
      <w:r>
        <w:rPr>
          <w:rFonts w:ascii="Arial" w:hAnsi="Arial" w:cs="Arial"/>
        </w:rPr>
        <w:t xml:space="preserve">Es un tipo de lenguaje compilado y soporta mas de un paradigma, </w:t>
      </w:r>
    </w:p>
    <w:p w14:paraId="7EBA0E69" w14:textId="77777777" w:rsidR="00774B7D" w:rsidRDefault="00774B7D" w:rsidP="00774B7D">
      <w:pPr>
        <w:tabs>
          <w:tab w:val="left" w:pos="10260"/>
        </w:tabs>
        <w:ind w:firstLine="450"/>
        <w:jc w:val="both"/>
        <w:rPr>
          <w:rFonts w:ascii="Arial" w:hAnsi="Arial" w:cs="Arial"/>
        </w:rPr>
      </w:pPr>
    </w:p>
    <w:p w14:paraId="772AD015" w14:textId="377DD88E" w:rsidR="003A78C1" w:rsidRDefault="00774B7D" w:rsidP="00774B7D">
      <w:pPr>
        <w:tabs>
          <w:tab w:val="left" w:pos="10260"/>
        </w:tabs>
        <w:ind w:left="450"/>
        <w:jc w:val="both"/>
        <w:rPr>
          <w:rFonts w:ascii="Arial" w:hAnsi="Arial" w:cs="Arial"/>
        </w:rPr>
      </w:pPr>
      <w:r w:rsidRPr="00774B7D">
        <w:rPr>
          <w:rFonts w:ascii="Arial" w:hAnsi="Arial" w:cs="Arial"/>
        </w:rPr>
        <w:t>Multiparadigma: estructurado, imperativo, orientado a objetos</w:t>
      </w:r>
      <w:r>
        <w:rPr>
          <w:rFonts w:ascii="Arial" w:hAnsi="Arial" w:cs="Arial"/>
        </w:rPr>
        <w:t>, funcional …(no los hemos visto en clase).</w:t>
      </w:r>
    </w:p>
    <w:p w14:paraId="71E98052" w14:textId="7AB200F6" w:rsidR="00774B7D" w:rsidRDefault="00774B7D" w:rsidP="00774B7D">
      <w:pPr>
        <w:tabs>
          <w:tab w:val="left" w:pos="10260"/>
        </w:tabs>
        <w:ind w:left="450"/>
        <w:jc w:val="both"/>
        <w:rPr>
          <w:rFonts w:ascii="Arial" w:hAnsi="Arial" w:cs="Arial"/>
        </w:rPr>
      </w:pPr>
    </w:p>
    <w:p w14:paraId="19DBCD76" w14:textId="10E0E346" w:rsidR="00774B7D" w:rsidRDefault="00774B7D" w:rsidP="00774B7D">
      <w:pPr>
        <w:tabs>
          <w:tab w:val="left" w:pos="10260"/>
        </w:tabs>
        <w:ind w:left="450"/>
        <w:jc w:val="both"/>
        <w:rPr>
          <w:rFonts w:ascii="Arial" w:hAnsi="Arial" w:cs="Arial"/>
        </w:rPr>
      </w:pPr>
      <w:r w:rsidRPr="005F5AE4">
        <w:rPr>
          <w:noProof/>
          <w:lang w:eastAsia="en-US"/>
        </w:rPr>
        <mc:AlternateContent>
          <mc:Choice Requires="wps">
            <w:drawing>
              <wp:anchor distT="0" distB="0" distL="114300" distR="114300" simplePos="0" relativeHeight="251719168" behindDoc="0" locked="0" layoutInCell="1" allowOverlap="1" wp14:anchorId="4B3EA501" wp14:editId="7E553DAC">
                <wp:simplePos x="0" y="0"/>
                <wp:positionH relativeFrom="column">
                  <wp:posOffset>-302260</wp:posOffset>
                </wp:positionH>
                <wp:positionV relativeFrom="paragraph">
                  <wp:posOffset>182245</wp:posOffset>
                </wp:positionV>
                <wp:extent cx="7644130" cy="548640"/>
                <wp:effectExtent l="0" t="0" r="0" b="3810"/>
                <wp:wrapNone/>
                <wp:docPr id="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99DC3" w14:textId="6FCB5CDC" w:rsidR="00774B7D" w:rsidRPr="003A78C1" w:rsidRDefault="00774B7D" w:rsidP="00774B7D">
                            <w:pPr>
                              <w:pStyle w:val="Prrafodelista"/>
                              <w:numPr>
                                <w:ilvl w:val="0"/>
                                <w:numId w:val="4"/>
                              </w:numPr>
                              <w:rPr>
                                <w:rFonts w:ascii="Arial" w:hAnsi="Arial" w:cs="Arial"/>
                                <w:b/>
                                <w:color w:val="FFFFFF" w:themeColor="background1"/>
                                <w:sz w:val="56"/>
                                <w:szCs w:val="56"/>
                              </w:rPr>
                            </w:pPr>
                            <w:r w:rsidRPr="003A78C1">
                              <w:t xml:space="preserve"> </w:t>
                            </w:r>
                            <w:r w:rsidR="00816196">
                              <w:rPr>
                                <w:rFonts w:ascii="Arial" w:hAnsi="Arial" w:cs="Arial"/>
                                <w:b/>
                                <w:color w:val="FFFFFF" w:themeColor="background1"/>
                                <w:sz w:val="56"/>
                                <w:szCs w:val="56"/>
                              </w:rPr>
                              <w:t>VERSIONES DE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EA501" id="_x0000_s1031" style="position:absolute;left:0;text-align:left;margin-left:-23.8pt;margin-top:14.35pt;width:601.9pt;height:43.2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" fillcolor="#1c8839 [3204]" stroked="f" strokeweight="2pt">
                <v:textbox>
                  <w:txbxContent>
                    <w:p w14:paraId="11099DC3" w14:textId="6FCB5CDC" w:rsidR="00774B7D" w:rsidRPr="003A78C1" w:rsidRDefault="00774B7D" w:rsidP="00774B7D">
                      <w:pPr>
                        <w:pStyle w:val="Prrafodelista"/>
                        <w:numPr>
                          <w:ilvl w:val="0"/>
                          <w:numId w:val="4"/>
                        </w:numPr>
                        <w:rPr>
                          <w:rFonts w:ascii="Arial" w:hAnsi="Arial" w:cs="Arial"/>
                          <w:b/>
                          <w:color w:val="FFFFFF" w:themeColor="background1"/>
                          <w:sz w:val="56"/>
                          <w:szCs w:val="56"/>
                        </w:rPr>
                      </w:pPr>
                      <w:r w:rsidRPr="003A78C1">
                        <w:t xml:space="preserve"> </w:t>
                      </w:r>
                      <w:r w:rsidR="00816196">
                        <w:rPr>
                          <w:rFonts w:ascii="Arial" w:hAnsi="Arial" w:cs="Arial"/>
                          <w:b/>
                          <w:color w:val="FFFFFF" w:themeColor="background1"/>
                          <w:sz w:val="56"/>
                          <w:szCs w:val="56"/>
                        </w:rPr>
                        <w:t>VERSIONES DE C#</w:t>
                      </w:r>
                    </w:p>
                  </w:txbxContent>
                </v:textbox>
              </v:rect>
            </w:pict>
          </mc:Fallback>
        </mc:AlternateContent>
      </w:r>
    </w:p>
    <w:p w14:paraId="59A10354" w14:textId="01360816" w:rsidR="00774B7D" w:rsidRDefault="00774B7D" w:rsidP="00774B7D">
      <w:pPr>
        <w:tabs>
          <w:tab w:val="left" w:pos="10260"/>
        </w:tabs>
        <w:ind w:left="450"/>
        <w:jc w:val="both"/>
        <w:rPr>
          <w:rFonts w:ascii="Arial" w:hAnsi="Arial" w:cs="Arial"/>
        </w:rPr>
      </w:pPr>
    </w:p>
    <w:p w14:paraId="0BDC4D8E" w14:textId="77777777" w:rsidR="00774B7D" w:rsidRPr="00774B7D" w:rsidRDefault="00774B7D" w:rsidP="00774B7D">
      <w:pPr>
        <w:tabs>
          <w:tab w:val="left" w:pos="10260"/>
        </w:tabs>
        <w:ind w:left="450"/>
        <w:jc w:val="both"/>
      </w:pPr>
    </w:p>
    <w:p w14:paraId="422A29AF" w14:textId="4DC8C4F7" w:rsidR="00774B7D" w:rsidRDefault="00774B7D" w:rsidP="00B923B3">
      <w:pPr>
        <w:tabs>
          <w:tab w:val="left" w:pos="10260"/>
        </w:tabs>
        <w:ind w:firstLine="450"/>
        <w:jc w:val="both"/>
        <w:rPr>
          <w:rFonts w:ascii="Arial" w:hAnsi="Arial" w:cs="Arial"/>
        </w:rPr>
      </w:pPr>
    </w:p>
    <w:p w14:paraId="0C6EC3B8" w14:textId="77777777" w:rsidR="00774B7D" w:rsidRDefault="00774B7D" w:rsidP="00774B7D">
      <w:pPr>
        <w:tabs>
          <w:tab w:val="left" w:pos="10260"/>
        </w:tabs>
        <w:ind w:firstLine="450"/>
        <w:jc w:val="both"/>
        <w:rPr>
          <w:b/>
          <w:bCs/>
          <w:lang w:val="es-ES"/>
        </w:rPr>
      </w:pPr>
    </w:p>
    <w:p w14:paraId="5715F548" w14:textId="1E7BBF83" w:rsidR="00774B7D" w:rsidRPr="00774B7D" w:rsidRDefault="00774B7D" w:rsidP="00774B7D">
      <w:pPr>
        <w:tabs>
          <w:tab w:val="left" w:pos="10260"/>
        </w:tabs>
        <w:ind w:firstLine="450"/>
        <w:jc w:val="both"/>
        <w:rPr>
          <w:lang w:val="es-ES"/>
        </w:rPr>
      </w:pPr>
      <w:r w:rsidRPr="00774B7D">
        <w:rPr>
          <w:lang w:val="es-ES"/>
        </w:rPr>
        <w:t>C# versión 1.0</w:t>
      </w:r>
    </w:p>
    <w:p w14:paraId="006F9FE8" w14:textId="5C3543EA" w:rsidR="00774B7D" w:rsidRDefault="00774B7D" w:rsidP="00774B7D">
      <w:pPr>
        <w:tabs>
          <w:tab w:val="left" w:pos="10260"/>
        </w:tabs>
        <w:ind w:left="450"/>
        <w:jc w:val="both"/>
        <w:rPr>
          <w:lang w:val="es-ES"/>
        </w:rPr>
      </w:pPr>
      <w:r w:rsidRPr="00774B7D">
        <w:rPr>
          <w:lang w:val="es-ES"/>
        </w:rPr>
        <w:t xml:space="preserve">Si echa la vista atrás, la versión 1.0 de C#, publicada con Visual Studio .NET 2002, se parecía mucho a Java. Como </w:t>
      </w:r>
      <w:hyperlink r:id="rId13" w:history="1">
        <w:r w:rsidRPr="00774B7D">
          <w:rPr>
            <w:rStyle w:val="Hipervnculo"/>
            <w:color w:val="auto"/>
            <w:u w:val="none"/>
            <w:lang w:val="es-ES"/>
          </w:rPr>
          <w:t>parte de sus objetivos de diseño indicados para ECMA</w:t>
        </w:r>
      </w:hyperlink>
      <w:r w:rsidRPr="00774B7D">
        <w:rPr>
          <w:lang w:val="es-ES"/>
        </w:rPr>
        <w:t>, intentaba ser un "lenguaje orientado a objetos que fuera sencillo, moderno y para fines generales". En aquel momento, parecerse a Java significaba que conseguía esos primeros objetivos de diseño.</w:t>
      </w:r>
    </w:p>
    <w:p w14:paraId="027B5E40" w14:textId="77777777" w:rsidR="00774B7D" w:rsidRPr="00774B7D" w:rsidRDefault="00774B7D" w:rsidP="00774B7D">
      <w:pPr>
        <w:tabs>
          <w:tab w:val="left" w:pos="10260"/>
        </w:tabs>
        <w:ind w:left="450"/>
        <w:jc w:val="both"/>
        <w:rPr>
          <w:lang w:val="es-ES"/>
        </w:rPr>
      </w:pPr>
    </w:p>
    <w:p w14:paraId="5556251A" w14:textId="51DB627D" w:rsidR="00774B7D" w:rsidRDefault="00774B7D" w:rsidP="00774B7D">
      <w:pPr>
        <w:tabs>
          <w:tab w:val="left" w:pos="10260"/>
        </w:tabs>
        <w:ind w:left="450"/>
        <w:jc w:val="both"/>
        <w:rPr>
          <w:lang w:val="es-ES"/>
        </w:rPr>
      </w:pPr>
      <w:r w:rsidRPr="00774B7D">
        <w:rPr>
          <w:lang w:val="es-ES"/>
        </w:rPr>
        <w:t xml:space="preserve">Pero si volvemos a echarle un vistazo a C# 1.0 ahora, no lo verá tan claro. Carecía de capacidades asincrónicas integradas y de algunas funcionalidades útiles de genéricos que se dan por sentado. De hecho, carecía por completo de genéricos. ¿Y </w:t>
      </w:r>
      <w:hyperlink r:id="rId14" w:history="1">
        <w:r w:rsidRPr="00774B7D">
          <w:rPr>
            <w:rStyle w:val="Hipervnculo"/>
            <w:color w:val="auto"/>
            <w:u w:val="none"/>
            <w:lang w:val="es-ES"/>
          </w:rPr>
          <w:t>LINQ</w:t>
        </w:r>
      </w:hyperlink>
      <w:r w:rsidRPr="00774B7D">
        <w:rPr>
          <w:lang w:val="es-ES"/>
        </w:rPr>
        <w:t>? Aún no estaba disponible. Esas características tardarían unos años más en agregarse.</w:t>
      </w:r>
    </w:p>
    <w:p w14:paraId="685E39D0" w14:textId="77777777" w:rsidR="00774B7D" w:rsidRPr="00774B7D" w:rsidRDefault="00774B7D" w:rsidP="00774B7D">
      <w:pPr>
        <w:tabs>
          <w:tab w:val="left" w:pos="10260"/>
        </w:tabs>
        <w:ind w:left="450"/>
        <w:jc w:val="both"/>
        <w:rPr>
          <w:lang w:val="es-ES"/>
        </w:rPr>
      </w:pPr>
    </w:p>
    <w:p w14:paraId="64DA3B86" w14:textId="77777777" w:rsidR="00774B7D" w:rsidRPr="00774B7D" w:rsidRDefault="00774B7D" w:rsidP="00774B7D">
      <w:pPr>
        <w:tabs>
          <w:tab w:val="left" w:pos="10260"/>
        </w:tabs>
        <w:ind w:left="450"/>
        <w:jc w:val="both"/>
        <w:rPr>
          <w:lang w:val="es-ES"/>
        </w:rPr>
      </w:pPr>
      <w:r w:rsidRPr="00774B7D">
        <w:rPr>
          <w:lang w:val="es-ES"/>
        </w:rPr>
        <w:t>C# 1.0 parecía estar privado de características, en comparación con la actualidad. Lo normal era tener que escribir código detallado. Pero aun así, hay que empezar por algo. C# 1.0 era una alternativa viable a Java en la plataforma Windows.</w:t>
      </w:r>
    </w:p>
    <w:p w14:paraId="232A6A42" w14:textId="77777777" w:rsidR="00774B7D" w:rsidRPr="00774B7D" w:rsidRDefault="00774B7D" w:rsidP="00774B7D">
      <w:pPr>
        <w:tabs>
          <w:tab w:val="left" w:pos="10260"/>
        </w:tabs>
        <w:ind w:firstLine="450"/>
        <w:jc w:val="both"/>
        <w:rPr>
          <w:lang w:val="es-ES"/>
        </w:rPr>
      </w:pPr>
      <w:r w:rsidRPr="00774B7D">
        <w:rPr>
          <w:lang w:val="es-ES"/>
        </w:rPr>
        <w:t>Las principales características de C# 1.0 incluían lo siguiente:</w:t>
      </w:r>
    </w:p>
    <w:p w14:paraId="2D3B3301" w14:textId="77777777" w:rsidR="00774B7D" w:rsidRPr="00774B7D" w:rsidRDefault="00774B7D" w:rsidP="00774B7D">
      <w:pPr>
        <w:numPr>
          <w:ilvl w:val="0"/>
          <w:numId w:val="7"/>
        </w:numPr>
        <w:tabs>
          <w:tab w:val="left" w:pos="10260"/>
        </w:tabs>
        <w:jc w:val="both"/>
        <w:rPr>
          <w:lang w:val="es-ES"/>
        </w:rPr>
      </w:pPr>
      <w:hyperlink r:id="rId15" w:history="1">
        <w:r w:rsidRPr="00774B7D">
          <w:rPr>
            <w:rStyle w:val="Hipervnculo"/>
            <w:color w:val="auto"/>
            <w:u w:val="none"/>
            <w:lang w:val="es-ES"/>
          </w:rPr>
          <w:t>Clases</w:t>
        </w:r>
      </w:hyperlink>
    </w:p>
    <w:p w14:paraId="53207CB6" w14:textId="77777777" w:rsidR="00774B7D" w:rsidRPr="00774B7D" w:rsidRDefault="00774B7D" w:rsidP="00774B7D">
      <w:pPr>
        <w:numPr>
          <w:ilvl w:val="0"/>
          <w:numId w:val="7"/>
        </w:numPr>
        <w:tabs>
          <w:tab w:val="left" w:pos="10260"/>
        </w:tabs>
        <w:jc w:val="both"/>
        <w:rPr>
          <w:lang w:val="es-ES"/>
        </w:rPr>
      </w:pPr>
      <w:hyperlink r:id="rId16" w:history="1">
        <w:r w:rsidRPr="00774B7D">
          <w:rPr>
            <w:rStyle w:val="Hipervnculo"/>
            <w:color w:val="auto"/>
            <w:u w:val="none"/>
            <w:lang w:val="es-ES"/>
          </w:rPr>
          <w:t>Structs</w:t>
        </w:r>
      </w:hyperlink>
    </w:p>
    <w:p w14:paraId="205D39AC" w14:textId="77777777" w:rsidR="00774B7D" w:rsidRPr="00774B7D" w:rsidRDefault="00774B7D" w:rsidP="00774B7D">
      <w:pPr>
        <w:numPr>
          <w:ilvl w:val="0"/>
          <w:numId w:val="7"/>
        </w:numPr>
        <w:tabs>
          <w:tab w:val="left" w:pos="10260"/>
        </w:tabs>
        <w:jc w:val="both"/>
        <w:rPr>
          <w:lang w:val="es-ES"/>
        </w:rPr>
      </w:pPr>
      <w:hyperlink r:id="rId17" w:history="1">
        <w:r w:rsidRPr="00774B7D">
          <w:rPr>
            <w:rStyle w:val="Hipervnculo"/>
            <w:color w:val="auto"/>
            <w:u w:val="none"/>
            <w:lang w:val="es-ES"/>
          </w:rPr>
          <w:t>Interfaces</w:t>
        </w:r>
      </w:hyperlink>
    </w:p>
    <w:p w14:paraId="337A3003" w14:textId="77777777" w:rsidR="00774B7D" w:rsidRPr="00774B7D" w:rsidRDefault="00774B7D" w:rsidP="00774B7D">
      <w:pPr>
        <w:numPr>
          <w:ilvl w:val="0"/>
          <w:numId w:val="7"/>
        </w:numPr>
        <w:tabs>
          <w:tab w:val="left" w:pos="10260"/>
        </w:tabs>
        <w:jc w:val="both"/>
        <w:rPr>
          <w:lang w:val="es-ES"/>
        </w:rPr>
      </w:pPr>
      <w:hyperlink r:id="rId18" w:history="1">
        <w:r w:rsidRPr="00774B7D">
          <w:rPr>
            <w:rStyle w:val="Hipervnculo"/>
            <w:color w:val="auto"/>
            <w:u w:val="none"/>
            <w:lang w:val="es-ES"/>
          </w:rPr>
          <w:t>Eventos</w:t>
        </w:r>
      </w:hyperlink>
    </w:p>
    <w:p w14:paraId="7190A33A" w14:textId="77777777" w:rsidR="00774B7D" w:rsidRPr="00774B7D" w:rsidRDefault="00774B7D" w:rsidP="00774B7D">
      <w:pPr>
        <w:numPr>
          <w:ilvl w:val="0"/>
          <w:numId w:val="7"/>
        </w:numPr>
        <w:tabs>
          <w:tab w:val="left" w:pos="10260"/>
        </w:tabs>
        <w:jc w:val="both"/>
        <w:rPr>
          <w:lang w:val="es-ES"/>
        </w:rPr>
      </w:pPr>
      <w:hyperlink r:id="rId19" w:history="1">
        <w:r w:rsidRPr="00774B7D">
          <w:rPr>
            <w:rStyle w:val="Hipervnculo"/>
            <w:color w:val="auto"/>
            <w:u w:val="none"/>
            <w:lang w:val="es-ES"/>
          </w:rPr>
          <w:t>Propiedades</w:t>
        </w:r>
      </w:hyperlink>
    </w:p>
    <w:p w14:paraId="54D2D47E" w14:textId="77777777" w:rsidR="00774B7D" w:rsidRPr="00774B7D" w:rsidRDefault="00774B7D" w:rsidP="00774B7D">
      <w:pPr>
        <w:numPr>
          <w:ilvl w:val="0"/>
          <w:numId w:val="7"/>
        </w:numPr>
        <w:tabs>
          <w:tab w:val="left" w:pos="10260"/>
        </w:tabs>
        <w:jc w:val="both"/>
        <w:rPr>
          <w:lang w:val="es-ES"/>
        </w:rPr>
      </w:pPr>
      <w:hyperlink r:id="rId20" w:history="1">
        <w:r w:rsidRPr="00774B7D">
          <w:rPr>
            <w:rStyle w:val="Hipervnculo"/>
            <w:color w:val="auto"/>
            <w:u w:val="none"/>
            <w:lang w:val="es-ES"/>
          </w:rPr>
          <w:t>Delegados</w:t>
        </w:r>
      </w:hyperlink>
    </w:p>
    <w:p w14:paraId="372EB952" w14:textId="77777777" w:rsidR="00774B7D" w:rsidRPr="00774B7D" w:rsidRDefault="00774B7D" w:rsidP="00774B7D">
      <w:pPr>
        <w:numPr>
          <w:ilvl w:val="0"/>
          <w:numId w:val="7"/>
        </w:numPr>
        <w:tabs>
          <w:tab w:val="left" w:pos="10260"/>
        </w:tabs>
        <w:jc w:val="both"/>
        <w:rPr>
          <w:lang w:val="es-ES"/>
        </w:rPr>
      </w:pPr>
      <w:hyperlink r:id="rId21" w:history="1">
        <w:r w:rsidRPr="00774B7D">
          <w:rPr>
            <w:rStyle w:val="Hipervnculo"/>
            <w:color w:val="auto"/>
            <w:u w:val="none"/>
            <w:lang w:val="es-ES"/>
          </w:rPr>
          <w:t>Operadores y expresiones</w:t>
        </w:r>
      </w:hyperlink>
    </w:p>
    <w:p w14:paraId="16884693" w14:textId="77777777" w:rsidR="00774B7D" w:rsidRPr="00774B7D" w:rsidRDefault="00774B7D" w:rsidP="00774B7D">
      <w:pPr>
        <w:numPr>
          <w:ilvl w:val="0"/>
          <w:numId w:val="7"/>
        </w:numPr>
        <w:tabs>
          <w:tab w:val="left" w:pos="10260"/>
        </w:tabs>
        <w:jc w:val="both"/>
        <w:rPr>
          <w:lang w:val="es-ES"/>
        </w:rPr>
      </w:pPr>
      <w:hyperlink r:id="rId22" w:history="1">
        <w:r w:rsidRPr="00774B7D">
          <w:rPr>
            <w:rStyle w:val="Hipervnculo"/>
            <w:color w:val="auto"/>
            <w:u w:val="none"/>
            <w:lang w:val="es-ES"/>
          </w:rPr>
          <w:t>Instrucciones</w:t>
        </w:r>
      </w:hyperlink>
    </w:p>
    <w:p w14:paraId="05082955" w14:textId="77777777" w:rsidR="00774B7D" w:rsidRPr="00774B7D" w:rsidRDefault="00774B7D" w:rsidP="00774B7D">
      <w:pPr>
        <w:numPr>
          <w:ilvl w:val="0"/>
          <w:numId w:val="7"/>
        </w:numPr>
        <w:tabs>
          <w:tab w:val="left" w:pos="10260"/>
        </w:tabs>
        <w:jc w:val="both"/>
        <w:rPr>
          <w:lang w:val="es-ES"/>
        </w:rPr>
      </w:pPr>
      <w:hyperlink r:id="rId23" w:history="1">
        <w:r w:rsidRPr="00774B7D">
          <w:rPr>
            <w:rStyle w:val="Hipervnculo"/>
            <w:color w:val="auto"/>
            <w:u w:val="none"/>
            <w:lang w:val="es-ES"/>
          </w:rPr>
          <w:t>Atributos</w:t>
        </w:r>
      </w:hyperlink>
    </w:p>
    <w:p w14:paraId="252650A3" w14:textId="77777777" w:rsidR="00774B7D" w:rsidRPr="00774B7D" w:rsidRDefault="00774B7D" w:rsidP="00774B7D">
      <w:pPr>
        <w:tabs>
          <w:tab w:val="left" w:pos="10260"/>
        </w:tabs>
        <w:ind w:firstLine="450"/>
        <w:jc w:val="both"/>
        <w:rPr>
          <w:lang w:val="es-ES"/>
        </w:rPr>
      </w:pPr>
      <w:r w:rsidRPr="00774B7D">
        <w:rPr>
          <w:lang w:val="es-ES"/>
        </w:rPr>
        <w:t>Versión 1.2 de C#</w:t>
      </w:r>
    </w:p>
    <w:p w14:paraId="49F03DE1" w14:textId="77777777" w:rsidR="00774B7D" w:rsidRPr="00774B7D" w:rsidRDefault="00774B7D" w:rsidP="00774B7D">
      <w:pPr>
        <w:tabs>
          <w:tab w:val="left" w:pos="10260"/>
        </w:tabs>
        <w:ind w:firstLine="450"/>
        <w:jc w:val="both"/>
        <w:rPr>
          <w:lang w:val="es-ES"/>
        </w:rPr>
      </w:pPr>
      <w:r w:rsidRPr="00774B7D">
        <w:rPr>
          <w:lang w:val="es-ES"/>
        </w:rPr>
        <w:t xml:space="preserve">Versión 1.2 de C# incluida en Visual Studio .NET 2003. Contenía algunas pequeñas mejoras del lenguaje. Lo más notable es que, a partir de esa versión, el código se generaba en un bucle foreach llamado </w:t>
      </w:r>
      <w:hyperlink r:id="rId24" w:history="1">
        <w:r w:rsidRPr="00774B7D">
          <w:rPr>
            <w:rStyle w:val="Hipervnculo"/>
            <w:color w:val="auto"/>
            <w:u w:val="none"/>
            <w:lang w:val="es-ES"/>
          </w:rPr>
          <w:t>Dispose</w:t>
        </w:r>
      </w:hyperlink>
      <w:r w:rsidRPr="00774B7D">
        <w:rPr>
          <w:lang w:val="es-ES"/>
        </w:rPr>
        <w:t xml:space="preserve"> en un </w:t>
      </w:r>
      <w:hyperlink r:id="rId25" w:history="1">
        <w:r w:rsidRPr="00774B7D">
          <w:rPr>
            <w:rStyle w:val="Hipervnculo"/>
            <w:color w:val="auto"/>
            <w:u w:val="none"/>
            <w:lang w:val="es-ES"/>
          </w:rPr>
          <w:t>IEnumerator</w:t>
        </w:r>
      </w:hyperlink>
      <w:r w:rsidRPr="00774B7D">
        <w:rPr>
          <w:lang w:val="es-ES"/>
        </w:rPr>
        <w:t xml:space="preserve"> cuando ese </w:t>
      </w:r>
      <w:hyperlink r:id="rId26" w:history="1">
        <w:r w:rsidRPr="00774B7D">
          <w:rPr>
            <w:rStyle w:val="Hipervnculo"/>
            <w:color w:val="auto"/>
            <w:u w:val="none"/>
            <w:lang w:val="es-ES"/>
          </w:rPr>
          <w:t>IEnumerator</w:t>
        </w:r>
      </w:hyperlink>
      <w:r w:rsidRPr="00774B7D">
        <w:rPr>
          <w:lang w:val="es-ES"/>
        </w:rPr>
        <w:t xml:space="preserve"> implementaba </w:t>
      </w:r>
      <w:hyperlink r:id="rId27" w:history="1">
        <w:r w:rsidRPr="00774B7D">
          <w:rPr>
            <w:rStyle w:val="Hipervnculo"/>
            <w:color w:val="auto"/>
            <w:u w:val="none"/>
            <w:lang w:val="es-ES"/>
          </w:rPr>
          <w:t>IDisposable</w:t>
        </w:r>
      </w:hyperlink>
      <w:r w:rsidRPr="00774B7D">
        <w:rPr>
          <w:lang w:val="es-ES"/>
        </w:rPr>
        <w:t>.</w:t>
      </w:r>
    </w:p>
    <w:p w14:paraId="2082B137" w14:textId="77777777" w:rsidR="00774B7D" w:rsidRPr="00774B7D" w:rsidRDefault="00774B7D" w:rsidP="00774B7D">
      <w:pPr>
        <w:tabs>
          <w:tab w:val="left" w:pos="10260"/>
        </w:tabs>
        <w:ind w:firstLine="450"/>
        <w:jc w:val="both"/>
        <w:rPr>
          <w:lang w:val="es-ES"/>
        </w:rPr>
      </w:pPr>
      <w:r w:rsidRPr="00774B7D">
        <w:rPr>
          <w:lang w:val="es-ES"/>
        </w:rPr>
        <w:t>C# versión 2.0</w:t>
      </w:r>
    </w:p>
    <w:p w14:paraId="50D5419A" w14:textId="77777777" w:rsidR="00774B7D" w:rsidRPr="00774B7D" w:rsidRDefault="00774B7D" w:rsidP="00774B7D">
      <w:pPr>
        <w:tabs>
          <w:tab w:val="left" w:pos="10260"/>
        </w:tabs>
        <w:ind w:left="360" w:firstLine="90"/>
        <w:jc w:val="both"/>
        <w:rPr>
          <w:lang w:val="es-ES"/>
        </w:rPr>
      </w:pPr>
      <w:r w:rsidRPr="00774B7D">
        <w:rPr>
          <w:lang w:val="es-ES"/>
        </w:rPr>
        <w:lastRenderedPageBreak/>
        <w:t xml:space="preserve">Aquí las cosas empiezan a ponerse interesantes. Echemos un vistazo a algunas de las principales características de </w:t>
      </w:r>
      <w:r w:rsidRPr="00774B7D">
        <w:rPr>
          <w:b/>
          <w:bCs/>
          <w:lang w:val="es-ES"/>
        </w:rPr>
        <w:t>C# 2.0</w:t>
      </w:r>
      <w:r w:rsidRPr="00774B7D">
        <w:rPr>
          <w:lang w:val="es-ES"/>
        </w:rPr>
        <w:t>, que se publicó en 2005 junto con Visual Studio 2005:</w:t>
      </w:r>
    </w:p>
    <w:p w14:paraId="20429ABF" w14:textId="77777777" w:rsidR="00774B7D" w:rsidRPr="00774B7D" w:rsidRDefault="00774B7D" w:rsidP="00774B7D">
      <w:pPr>
        <w:numPr>
          <w:ilvl w:val="0"/>
          <w:numId w:val="8"/>
        </w:numPr>
        <w:tabs>
          <w:tab w:val="left" w:pos="10260"/>
        </w:tabs>
        <w:jc w:val="both"/>
        <w:rPr>
          <w:lang w:val="es-ES"/>
        </w:rPr>
      </w:pPr>
      <w:hyperlink r:id="rId28" w:history="1">
        <w:r w:rsidRPr="00774B7D">
          <w:rPr>
            <w:rStyle w:val="Hipervnculo"/>
            <w:color w:val="auto"/>
            <w:u w:val="none"/>
            <w:lang w:val="es-ES"/>
          </w:rPr>
          <w:t>Genéricos</w:t>
        </w:r>
      </w:hyperlink>
    </w:p>
    <w:p w14:paraId="36375725" w14:textId="77777777" w:rsidR="00774B7D" w:rsidRPr="00774B7D" w:rsidRDefault="00774B7D" w:rsidP="00774B7D">
      <w:pPr>
        <w:numPr>
          <w:ilvl w:val="0"/>
          <w:numId w:val="8"/>
        </w:numPr>
        <w:tabs>
          <w:tab w:val="left" w:pos="10260"/>
        </w:tabs>
        <w:jc w:val="both"/>
        <w:rPr>
          <w:lang w:val="es-ES"/>
        </w:rPr>
      </w:pPr>
      <w:hyperlink r:id="rId29" w:anchor="partial-classes" w:history="1">
        <w:r w:rsidRPr="00774B7D">
          <w:rPr>
            <w:rStyle w:val="Hipervnculo"/>
            <w:color w:val="auto"/>
            <w:u w:val="none"/>
            <w:lang w:val="es-ES"/>
          </w:rPr>
          <w:t>Tipos parciales</w:t>
        </w:r>
      </w:hyperlink>
    </w:p>
    <w:p w14:paraId="04170468" w14:textId="77777777" w:rsidR="00774B7D" w:rsidRPr="00774B7D" w:rsidRDefault="00774B7D" w:rsidP="00774B7D">
      <w:pPr>
        <w:numPr>
          <w:ilvl w:val="0"/>
          <w:numId w:val="8"/>
        </w:numPr>
        <w:tabs>
          <w:tab w:val="left" w:pos="10260"/>
        </w:tabs>
        <w:jc w:val="both"/>
        <w:rPr>
          <w:lang w:val="es-ES"/>
        </w:rPr>
      </w:pPr>
      <w:hyperlink r:id="rId30" w:history="1">
        <w:r w:rsidRPr="00774B7D">
          <w:rPr>
            <w:rStyle w:val="Hipervnculo"/>
            <w:color w:val="auto"/>
            <w:u w:val="none"/>
            <w:lang w:val="es-ES"/>
          </w:rPr>
          <w:t>Métodos anónimos</w:t>
        </w:r>
      </w:hyperlink>
    </w:p>
    <w:p w14:paraId="0210B4B8" w14:textId="77777777" w:rsidR="00774B7D" w:rsidRPr="00774B7D" w:rsidRDefault="00774B7D" w:rsidP="00774B7D">
      <w:pPr>
        <w:numPr>
          <w:ilvl w:val="0"/>
          <w:numId w:val="8"/>
        </w:numPr>
        <w:tabs>
          <w:tab w:val="left" w:pos="10260"/>
        </w:tabs>
        <w:jc w:val="both"/>
        <w:rPr>
          <w:lang w:val="es-ES"/>
        </w:rPr>
      </w:pPr>
      <w:hyperlink r:id="rId31" w:history="1">
        <w:r w:rsidRPr="00774B7D">
          <w:rPr>
            <w:rStyle w:val="Hipervnculo"/>
            <w:color w:val="auto"/>
            <w:u w:val="none"/>
            <w:lang w:val="es-ES"/>
          </w:rPr>
          <w:t>Tipos de valores que aceptan valores NULL</w:t>
        </w:r>
      </w:hyperlink>
    </w:p>
    <w:p w14:paraId="55F1AD64" w14:textId="77777777" w:rsidR="00774B7D" w:rsidRPr="00774B7D" w:rsidRDefault="00774B7D" w:rsidP="00774B7D">
      <w:pPr>
        <w:numPr>
          <w:ilvl w:val="0"/>
          <w:numId w:val="8"/>
        </w:numPr>
        <w:tabs>
          <w:tab w:val="left" w:pos="10260"/>
        </w:tabs>
        <w:jc w:val="both"/>
        <w:rPr>
          <w:lang w:val="es-ES"/>
        </w:rPr>
      </w:pPr>
      <w:hyperlink r:id="rId32" w:history="1">
        <w:r w:rsidRPr="00774B7D">
          <w:rPr>
            <w:rStyle w:val="Hipervnculo"/>
            <w:color w:val="auto"/>
            <w:u w:val="none"/>
            <w:lang w:val="es-ES"/>
          </w:rPr>
          <w:t>Iteradores</w:t>
        </w:r>
      </w:hyperlink>
    </w:p>
    <w:p w14:paraId="3395B829" w14:textId="77777777" w:rsidR="00774B7D" w:rsidRPr="00774B7D" w:rsidRDefault="00774B7D" w:rsidP="00774B7D">
      <w:pPr>
        <w:numPr>
          <w:ilvl w:val="0"/>
          <w:numId w:val="8"/>
        </w:numPr>
        <w:tabs>
          <w:tab w:val="left" w:pos="10260"/>
        </w:tabs>
        <w:jc w:val="both"/>
        <w:rPr>
          <w:lang w:val="es-ES"/>
        </w:rPr>
      </w:pPr>
      <w:hyperlink r:id="rId33" w:history="1">
        <w:r w:rsidRPr="00774B7D">
          <w:rPr>
            <w:rStyle w:val="Hipervnculo"/>
            <w:color w:val="auto"/>
            <w:u w:val="none"/>
            <w:lang w:val="es-ES"/>
          </w:rPr>
          <w:t>Covarianza y contravarianza</w:t>
        </w:r>
      </w:hyperlink>
    </w:p>
    <w:p w14:paraId="11C6DDC8" w14:textId="77777777" w:rsidR="00774B7D" w:rsidRPr="00774B7D" w:rsidRDefault="00774B7D" w:rsidP="00774B7D">
      <w:pPr>
        <w:tabs>
          <w:tab w:val="left" w:pos="10260"/>
        </w:tabs>
        <w:ind w:firstLine="450"/>
        <w:jc w:val="both"/>
        <w:rPr>
          <w:lang w:val="es-ES"/>
        </w:rPr>
      </w:pPr>
      <w:r w:rsidRPr="00774B7D">
        <w:rPr>
          <w:lang w:val="es-ES"/>
        </w:rPr>
        <w:t>Otras características de C# 2.0 agregaron capacidades a las características existentes:</w:t>
      </w:r>
    </w:p>
    <w:p w14:paraId="1536EFD1" w14:textId="77777777" w:rsidR="00774B7D" w:rsidRPr="00774B7D" w:rsidRDefault="00774B7D" w:rsidP="00774B7D">
      <w:pPr>
        <w:numPr>
          <w:ilvl w:val="0"/>
          <w:numId w:val="9"/>
        </w:numPr>
        <w:tabs>
          <w:tab w:val="left" w:pos="10260"/>
        </w:tabs>
        <w:jc w:val="both"/>
        <w:rPr>
          <w:lang w:val="es-ES"/>
        </w:rPr>
      </w:pPr>
      <w:r w:rsidRPr="00774B7D">
        <w:rPr>
          <w:lang w:val="es-ES"/>
        </w:rPr>
        <w:t>Accesibilidad independiente de captador o establecedor</w:t>
      </w:r>
    </w:p>
    <w:p w14:paraId="779AD434" w14:textId="77777777" w:rsidR="00774B7D" w:rsidRPr="00774B7D" w:rsidRDefault="00774B7D" w:rsidP="00774B7D">
      <w:pPr>
        <w:numPr>
          <w:ilvl w:val="0"/>
          <w:numId w:val="9"/>
        </w:numPr>
        <w:tabs>
          <w:tab w:val="left" w:pos="10260"/>
        </w:tabs>
        <w:jc w:val="both"/>
        <w:rPr>
          <w:lang w:val="es-ES"/>
        </w:rPr>
      </w:pPr>
      <w:r w:rsidRPr="00774B7D">
        <w:rPr>
          <w:lang w:val="es-ES"/>
        </w:rPr>
        <w:t>Conversiones de grupos de métodos (delegados)</w:t>
      </w:r>
    </w:p>
    <w:p w14:paraId="09CBC056" w14:textId="77777777" w:rsidR="00774B7D" w:rsidRPr="00774B7D" w:rsidRDefault="00774B7D" w:rsidP="00774B7D">
      <w:pPr>
        <w:numPr>
          <w:ilvl w:val="0"/>
          <w:numId w:val="9"/>
        </w:numPr>
        <w:tabs>
          <w:tab w:val="left" w:pos="10260"/>
        </w:tabs>
        <w:jc w:val="both"/>
        <w:rPr>
          <w:lang w:val="es-ES"/>
        </w:rPr>
      </w:pPr>
      <w:r w:rsidRPr="00774B7D">
        <w:rPr>
          <w:lang w:val="es-ES"/>
        </w:rPr>
        <w:t>Clases estáticas</w:t>
      </w:r>
    </w:p>
    <w:p w14:paraId="689E5704" w14:textId="77777777" w:rsidR="00774B7D" w:rsidRPr="00774B7D" w:rsidRDefault="00774B7D" w:rsidP="00774B7D">
      <w:pPr>
        <w:numPr>
          <w:ilvl w:val="0"/>
          <w:numId w:val="9"/>
        </w:numPr>
        <w:tabs>
          <w:tab w:val="left" w:pos="10260"/>
        </w:tabs>
        <w:jc w:val="both"/>
        <w:rPr>
          <w:lang w:val="es-ES"/>
        </w:rPr>
      </w:pPr>
      <w:r w:rsidRPr="00774B7D">
        <w:rPr>
          <w:lang w:val="es-ES"/>
        </w:rPr>
        <w:t>Inferencia de delegados</w:t>
      </w:r>
    </w:p>
    <w:p w14:paraId="1D7D2200" w14:textId="77777777" w:rsidR="00774B7D" w:rsidRPr="00774B7D" w:rsidRDefault="00774B7D" w:rsidP="00774B7D">
      <w:pPr>
        <w:tabs>
          <w:tab w:val="left" w:pos="10260"/>
        </w:tabs>
        <w:ind w:left="360" w:firstLine="90"/>
        <w:jc w:val="both"/>
        <w:rPr>
          <w:lang w:val="es-ES"/>
        </w:rPr>
      </w:pPr>
      <w:r w:rsidRPr="00774B7D">
        <w:rPr>
          <w:lang w:val="es-ES"/>
        </w:rPr>
        <w:t>Aunque puede que C# haya comenzado como un lenguaje genérico orientado a objetos, la versión 2.0 de C# cambió esto enseguida. En cuanto se pusieron con ella, se centraron en algunos puntos problemáticos graves para los desarrolladores. Y lo hicieron a lo grande.</w:t>
      </w:r>
    </w:p>
    <w:p w14:paraId="648E22E7" w14:textId="77777777" w:rsidR="00774B7D" w:rsidRPr="00774B7D" w:rsidRDefault="00774B7D" w:rsidP="00774B7D">
      <w:pPr>
        <w:tabs>
          <w:tab w:val="left" w:pos="10260"/>
        </w:tabs>
        <w:ind w:left="360" w:firstLine="90"/>
        <w:jc w:val="both"/>
        <w:rPr>
          <w:lang w:val="es-ES"/>
        </w:rPr>
      </w:pPr>
      <w:r w:rsidRPr="00774B7D">
        <w:rPr>
          <w:lang w:val="es-ES"/>
        </w:rPr>
        <w:t xml:space="preserve">Con los genéricos, los tipos y métodos pueden operar en un tipo arbitrario a la vez que conservan la seguridad de tipos. Por ejemplo, tener </w:t>
      </w:r>
      <w:hyperlink r:id="rId34" w:history="1">
        <w:r w:rsidRPr="00774B7D">
          <w:rPr>
            <w:rStyle w:val="Hipervnculo"/>
            <w:color w:val="auto"/>
            <w:u w:val="none"/>
            <w:lang w:val="es-ES"/>
          </w:rPr>
          <w:t>List&lt;T&gt;</w:t>
        </w:r>
      </w:hyperlink>
      <w:r w:rsidRPr="00774B7D">
        <w:rPr>
          <w:lang w:val="es-ES"/>
        </w:rPr>
        <w:t xml:space="preserve"> nos permite tener List&lt;string&gt; o List&lt;int&gt; y realizar operaciones de tipo seguro en esas cadenas o en enteros mientras los recorremos en iteración. Usar genéricos es mejor que crear un ListInt que derive de ArrayList o se convierta desde Object en cada operación.</w:t>
      </w:r>
    </w:p>
    <w:p w14:paraId="3BDDEE01" w14:textId="77777777" w:rsidR="00774B7D" w:rsidRPr="00774B7D" w:rsidRDefault="00774B7D" w:rsidP="00774B7D">
      <w:pPr>
        <w:tabs>
          <w:tab w:val="left" w:pos="10260"/>
        </w:tabs>
        <w:ind w:left="360" w:firstLine="90"/>
        <w:jc w:val="both"/>
        <w:rPr>
          <w:lang w:val="es-ES"/>
        </w:rPr>
      </w:pPr>
      <w:r w:rsidRPr="00774B7D">
        <w:rPr>
          <w:b/>
          <w:bCs/>
          <w:lang w:val="es-ES"/>
        </w:rPr>
        <w:t>C# 2.0</w:t>
      </w:r>
      <w:r w:rsidRPr="00774B7D">
        <w:rPr>
          <w:lang w:val="es-ES"/>
        </w:rPr>
        <w:t xml:space="preserve"> incorporó los iteradores. Para explicarlo brevemente, los iteradores permiten examinar todos los elementos de List (u otros tipos enumerables) con un bucle de foreach. Tener iteradores como una parte de primera clase del lenguaje mejoró drásticamente la facilidad de lectura del lenguaje y la capacidad de las personas de razonar sobre el código.</w:t>
      </w:r>
    </w:p>
    <w:p w14:paraId="4C008064" w14:textId="77777777" w:rsidR="00774B7D" w:rsidRPr="00774B7D" w:rsidRDefault="00774B7D" w:rsidP="00774B7D">
      <w:pPr>
        <w:tabs>
          <w:tab w:val="left" w:pos="10260"/>
        </w:tabs>
        <w:ind w:left="360" w:firstLine="90"/>
        <w:jc w:val="both"/>
        <w:rPr>
          <w:lang w:val="es-ES"/>
        </w:rPr>
      </w:pPr>
      <w:r w:rsidRPr="00774B7D">
        <w:rPr>
          <w:lang w:val="es-ES"/>
        </w:rPr>
        <w:t>Aun así, C# seguía yendo por detrás de Java. Java ya había publicado versiones que incluían genéricos e iteradores. Pero esto cambiaría pronto a medida que los idiomas siguieran evolucionando.</w:t>
      </w:r>
    </w:p>
    <w:p w14:paraId="4A4A68F9" w14:textId="77777777" w:rsidR="00774B7D" w:rsidRPr="00774B7D" w:rsidRDefault="00774B7D" w:rsidP="00774B7D">
      <w:pPr>
        <w:tabs>
          <w:tab w:val="left" w:pos="10260"/>
        </w:tabs>
        <w:ind w:firstLine="450"/>
        <w:jc w:val="both"/>
        <w:rPr>
          <w:b/>
          <w:bCs/>
          <w:lang w:val="es-ES"/>
        </w:rPr>
      </w:pPr>
      <w:r w:rsidRPr="00774B7D">
        <w:rPr>
          <w:b/>
          <w:bCs/>
          <w:lang w:val="es-ES"/>
        </w:rPr>
        <w:t>C# versión 3.0</w:t>
      </w:r>
    </w:p>
    <w:p w14:paraId="23AA00D6" w14:textId="77777777" w:rsidR="00774B7D" w:rsidRPr="00774B7D" w:rsidRDefault="00774B7D" w:rsidP="00774B7D">
      <w:pPr>
        <w:tabs>
          <w:tab w:val="left" w:pos="10260"/>
        </w:tabs>
        <w:ind w:left="360" w:firstLine="90"/>
        <w:jc w:val="both"/>
        <w:rPr>
          <w:lang w:val="es-ES"/>
        </w:rPr>
      </w:pPr>
      <w:r w:rsidRPr="00774B7D">
        <w:rPr>
          <w:b/>
          <w:bCs/>
          <w:lang w:val="es-ES"/>
        </w:rPr>
        <w:t>La versión 3.0 de C#</w:t>
      </w:r>
      <w:r w:rsidRPr="00774B7D">
        <w:rPr>
          <w:lang w:val="es-ES"/>
        </w:rPr>
        <w:t xml:space="preserve"> llegó a finales de 2007, junto con Visual Studio 2008, aunque la cartera completa de características de lenguaje no llegaría realmente hasta la versión 3.5 de .NET Framework. Esta versión marcó un cambio importante en el crecimiento de C#. Estableció C# como un lenguaje de programación realmente formidable. Echemos un vistazo a algunas de las principales características de esta versión:</w:t>
      </w:r>
    </w:p>
    <w:p w14:paraId="4BEEC631" w14:textId="77777777" w:rsidR="00774B7D" w:rsidRPr="00774B7D" w:rsidRDefault="00774B7D" w:rsidP="00774B7D">
      <w:pPr>
        <w:numPr>
          <w:ilvl w:val="0"/>
          <w:numId w:val="10"/>
        </w:numPr>
        <w:tabs>
          <w:tab w:val="left" w:pos="10260"/>
        </w:tabs>
        <w:jc w:val="both"/>
        <w:rPr>
          <w:lang w:val="es-ES"/>
        </w:rPr>
      </w:pPr>
      <w:hyperlink r:id="rId35" w:history="1">
        <w:r w:rsidRPr="00774B7D">
          <w:rPr>
            <w:rStyle w:val="Hipervnculo"/>
            <w:color w:val="auto"/>
            <w:u w:val="none"/>
            <w:lang w:val="es-ES"/>
          </w:rPr>
          <w:t>Propiedades implementadas automáticamente</w:t>
        </w:r>
      </w:hyperlink>
    </w:p>
    <w:p w14:paraId="22362556" w14:textId="77777777" w:rsidR="00774B7D" w:rsidRPr="00774B7D" w:rsidRDefault="00774B7D" w:rsidP="00774B7D">
      <w:pPr>
        <w:numPr>
          <w:ilvl w:val="0"/>
          <w:numId w:val="10"/>
        </w:numPr>
        <w:tabs>
          <w:tab w:val="left" w:pos="10260"/>
        </w:tabs>
        <w:jc w:val="both"/>
        <w:rPr>
          <w:lang w:val="es-ES"/>
        </w:rPr>
      </w:pPr>
      <w:hyperlink r:id="rId36" w:history="1">
        <w:r w:rsidRPr="00774B7D">
          <w:rPr>
            <w:rStyle w:val="Hipervnculo"/>
            <w:color w:val="auto"/>
            <w:u w:val="none"/>
            <w:lang w:val="es-ES"/>
          </w:rPr>
          <w:t>Tipos anónimos (Guía de programación de C#)</w:t>
        </w:r>
      </w:hyperlink>
      <w:r w:rsidRPr="00774B7D">
        <w:rPr>
          <w:lang w:val="es-ES"/>
        </w:rPr>
        <w:t>.</w:t>
      </w:r>
    </w:p>
    <w:p w14:paraId="12431E6D" w14:textId="77777777" w:rsidR="00774B7D" w:rsidRPr="00774B7D" w:rsidRDefault="00774B7D" w:rsidP="00774B7D">
      <w:pPr>
        <w:numPr>
          <w:ilvl w:val="0"/>
          <w:numId w:val="10"/>
        </w:numPr>
        <w:tabs>
          <w:tab w:val="left" w:pos="10260"/>
        </w:tabs>
        <w:jc w:val="both"/>
        <w:rPr>
          <w:lang w:val="es-ES"/>
        </w:rPr>
      </w:pPr>
      <w:hyperlink r:id="rId37" w:history="1">
        <w:r w:rsidRPr="00774B7D">
          <w:rPr>
            <w:rStyle w:val="Hipervnculo"/>
            <w:color w:val="auto"/>
            <w:u w:val="none"/>
            <w:lang w:val="es-ES"/>
          </w:rPr>
          <w:t>Expresiones de consulta</w:t>
        </w:r>
      </w:hyperlink>
    </w:p>
    <w:p w14:paraId="33F2E855" w14:textId="77777777" w:rsidR="00774B7D" w:rsidRPr="00774B7D" w:rsidRDefault="00774B7D" w:rsidP="00774B7D">
      <w:pPr>
        <w:numPr>
          <w:ilvl w:val="0"/>
          <w:numId w:val="10"/>
        </w:numPr>
        <w:tabs>
          <w:tab w:val="left" w:pos="10260"/>
        </w:tabs>
        <w:jc w:val="both"/>
        <w:rPr>
          <w:lang w:val="es-ES"/>
        </w:rPr>
      </w:pPr>
      <w:hyperlink r:id="rId38" w:history="1">
        <w:r w:rsidRPr="00774B7D">
          <w:rPr>
            <w:rStyle w:val="Hipervnculo"/>
            <w:color w:val="auto"/>
            <w:u w:val="none"/>
            <w:lang w:val="es-ES"/>
          </w:rPr>
          <w:t>Expresiones lambda</w:t>
        </w:r>
      </w:hyperlink>
    </w:p>
    <w:p w14:paraId="08C7C938" w14:textId="77777777" w:rsidR="00774B7D" w:rsidRPr="00774B7D" w:rsidRDefault="00774B7D" w:rsidP="00774B7D">
      <w:pPr>
        <w:numPr>
          <w:ilvl w:val="0"/>
          <w:numId w:val="10"/>
        </w:numPr>
        <w:tabs>
          <w:tab w:val="left" w:pos="10260"/>
        </w:tabs>
        <w:jc w:val="both"/>
        <w:rPr>
          <w:lang w:val="es-ES"/>
        </w:rPr>
      </w:pPr>
      <w:hyperlink r:id="rId39" w:history="1">
        <w:r w:rsidRPr="00774B7D">
          <w:rPr>
            <w:rStyle w:val="Hipervnculo"/>
            <w:color w:val="auto"/>
            <w:u w:val="none"/>
            <w:lang w:val="es-ES"/>
          </w:rPr>
          <w:t>Árboles de expresión</w:t>
        </w:r>
      </w:hyperlink>
    </w:p>
    <w:p w14:paraId="737F0FA1" w14:textId="77777777" w:rsidR="00774B7D" w:rsidRPr="00774B7D" w:rsidRDefault="00774B7D" w:rsidP="00774B7D">
      <w:pPr>
        <w:numPr>
          <w:ilvl w:val="0"/>
          <w:numId w:val="10"/>
        </w:numPr>
        <w:tabs>
          <w:tab w:val="left" w:pos="10260"/>
        </w:tabs>
        <w:jc w:val="both"/>
        <w:rPr>
          <w:lang w:val="es-ES"/>
        </w:rPr>
      </w:pPr>
      <w:hyperlink r:id="rId40" w:history="1">
        <w:r w:rsidRPr="00774B7D">
          <w:rPr>
            <w:rStyle w:val="Hipervnculo"/>
            <w:color w:val="auto"/>
            <w:u w:val="none"/>
            <w:lang w:val="es-ES"/>
          </w:rPr>
          <w:t>Métodos de extensión</w:t>
        </w:r>
      </w:hyperlink>
    </w:p>
    <w:p w14:paraId="6C878CB8" w14:textId="77777777" w:rsidR="00774B7D" w:rsidRPr="00774B7D" w:rsidRDefault="00774B7D" w:rsidP="00774B7D">
      <w:pPr>
        <w:numPr>
          <w:ilvl w:val="0"/>
          <w:numId w:val="10"/>
        </w:numPr>
        <w:tabs>
          <w:tab w:val="left" w:pos="10260"/>
        </w:tabs>
        <w:jc w:val="both"/>
        <w:rPr>
          <w:lang w:val="es-ES"/>
        </w:rPr>
      </w:pPr>
      <w:hyperlink r:id="rId41" w:history="1">
        <w:r w:rsidRPr="00774B7D">
          <w:rPr>
            <w:rStyle w:val="Hipervnculo"/>
            <w:color w:val="auto"/>
            <w:u w:val="none"/>
            <w:lang w:val="es-ES"/>
          </w:rPr>
          <w:t>Variables locales con asignación implícita de tipos</w:t>
        </w:r>
      </w:hyperlink>
    </w:p>
    <w:p w14:paraId="272E6B27" w14:textId="77777777" w:rsidR="00774B7D" w:rsidRPr="00774B7D" w:rsidRDefault="00774B7D" w:rsidP="00774B7D">
      <w:pPr>
        <w:numPr>
          <w:ilvl w:val="0"/>
          <w:numId w:val="10"/>
        </w:numPr>
        <w:tabs>
          <w:tab w:val="left" w:pos="10260"/>
        </w:tabs>
        <w:jc w:val="both"/>
        <w:rPr>
          <w:lang w:val="es-ES"/>
        </w:rPr>
      </w:pPr>
      <w:hyperlink r:id="rId42" w:history="1">
        <w:r w:rsidRPr="00774B7D">
          <w:rPr>
            <w:rStyle w:val="Hipervnculo"/>
            <w:color w:val="auto"/>
            <w:u w:val="none"/>
            <w:lang w:val="es-ES"/>
          </w:rPr>
          <w:t>Métodos parciales</w:t>
        </w:r>
      </w:hyperlink>
    </w:p>
    <w:p w14:paraId="3AD177D5" w14:textId="77777777" w:rsidR="00774B7D" w:rsidRPr="00774B7D" w:rsidRDefault="00774B7D" w:rsidP="00774B7D">
      <w:pPr>
        <w:numPr>
          <w:ilvl w:val="0"/>
          <w:numId w:val="10"/>
        </w:numPr>
        <w:tabs>
          <w:tab w:val="left" w:pos="10260"/>
        </w:tabs>
        <w:jc w:val="both"/>
        <w:rPr>
          <w:lang w:val="es-ES"/>
        </w:rPr>
      </w:pPr>
      <w:hyperlink r:id="rId43" w:history="1">
        <w:r w:rsidRPr="00774B7D">
          <w:rPr>
            <w:rStyle w:val="Hipervnculo"/>
            <w:color w:val="auto"/>
            <w:u w:val="none"/>
            <w:lang w:val="es-ES"/>
          </w:rPr>
          <w:t>Inicializadores de objeto y colección</w:t>
        </w:r>
      </w:hyperlink>
    </w:p>
    <w:p w14:paraId="10EEF6DB" w14:textId="77777777" w:rsidR="00774B7D" w:rsidRPr="00774B7D" w:rsidRDefault="00774B7D" w:rsidP="00774B7D">
      <w:pPr>
        <w:tabs>
          <w:tab w:val="left" w:pos="10260"/>
        </w:tabs>
        <w:ind w:left="360" w:firstLine="90"/>
        <w:jc w:val="both"/>
        <w:rPr>
          <w:lang w:val="es-ES"/>
        </w:rPr>
      </w:pPr>
      <w:r w:rsidRPr="00774B7D">
        <w:rPr>
          <w:lang w:val="es-ES"/>
        </w:rPr>
        <w:t>En retrospectiva, muchas de estas características parecen inevitables e indivisibles. Todas ellas encajan estratégicamente. Por lo general se considera que la mejor característica de la versión de C# fue la expresión de consulta, también conocida como Language-Integrated Query (LINQ).</w:t>
      </w:r>
    </w:p>
    <w:p w14:paraId="4EDDB8F4" w14:textId="77777777" w:rsidR="00816196" w:rsidRDefault="00774B7D" w:rsidP="00774B7D">
      <w:pPr>
        <w:tabs>
          <w:tab w:val="left" w:pos="10260"/>
        </w:tabs>
        <w:ind w:left="360" w:firstLine="90"/>
        <w:jc w:val="both"/>
        <w:rPr>
          <w:lang w:val="es-ES"/>
        </w:rPr>
      </w:pPr>
      <w:r w:rsidRPr="00774B7D">
        <w:rPr>
          <w:lang w:val="es-ES"/>
        </w:rPr>
        <w:t>Una vista más matizada examina árboles de expresión, expresiones lambda y tipos anónimos como la base sobre la que se construye LINQ.</w:t>
      </w:r>
    </w:p>
    <w:p w14:paraId="3A80E62F" w14:textId="32B32F06" w:rsidR="00774B7D" w:rsidRPr="00774B7D" w:rsidRDefault="00774B7D" w:rsidP="00816196">
      <w:pPr>
        <w:tabs>
          <w:tab w:val="left" w:pos="10260"/>
        </w:tabs>
        <w:ind w:left="360"/>
        <w:jc w:val="both"/>
        <w:rPr>
          <w:lang w:val="es-ES"/>
        </w:rPr>
      </w:pPr>
      <w:r w:rsidRPr="00774B7D">
        <w:rPr>
          <w:lang w:val="es-ES"/>
        </w:rPr>
        <w:lastRenderedPageBreak/>
        <w:t xml:space="preserve">Sin embargo, en cualquier caso, </w:t>
      </w:r>
      <w:r w:rsidRPr="00816196">
        <w:rPr>
          <w:b/>
          <w:bCs/>
          <w:lang w:val="es-ES"/>
        </w:rPr>
        <w:t>C# 3.0</w:t>
      </w:r>
      <w:r w:rsidRPr="00774B7D">
        <w:rPr>
          <w:lang w:val="es-ES"/>
        </w:rPr>
        <w:t xml:space="preserve"> presentó un concepto revolucionario. </w:t>
      </w:r>
      <w:r w:rsidRPr="00816196">
        <w:rPr>
          <w:b/>
          <w:bCs/>
          <w:lang w:val="es-ES"/>
        </w:rPr>
        <w:t>C# 3.0</w:t>
      </w:r>
      <w:r w:rsidRPr="00774B7D">
        <w:rPr>
          <w:lang w:val="es-ES"/>
        </w:rPr>
        <w:t xml:space="preserve"> había comenzado a sentar las bases para convertir C# en un lenguaje híbrido funcional y orientado a objetos.</w:t>
      </w:r>
    </w:p>
    <w:p w14:paraId="7E0B5C82" w14:textId="77777777" w:rsidR="00774B7D" w:rsidRPr="00774B7D" w:rsidRDefault="00774B7D" w:rsidP="00774B7D">
      <w:pPr>
        <w:tabs>
          <w:tab w:val="left" w:pos="10260"/>
        </w:tabs>
        <w:ind w:left="360" w:firstLine="90"/>
        <w:jc w:val="both"/>
        <w:rPr>
          <w:lang w:val="es-ES"/>
        </w:rPr>
      </w:pPr>
      <w:r w:rsidRPr="00774B7D">
        <w:rPr>
          <w:lang w:val="es-ES"/>
        </w:rPr>
        <w:t>En concreto, permitía escribir consultas declarativas en estilo de SQL para realizar operaciones en colecciones, entre otras cosas. En lugar de escribir un bucle de for para calcular el promedio de una lista de enteros, permitía hacerlo fácilmente como list.Average(). La combinación de métodos de extensión y expresiones de consulta hizo que esa lista de enteros pareciera haberse vuelto más inteligente.</w:t>
      </w:r>
    </w:p>
    <w:p w14:paraId="14E8D35A" w14:textId="77777777" w:rsidR="00774B7D" w:rsidRPr="00774B7D" w:rsidRDefault="00774B7D" w:rsidP="00774B7D">
      <w:pPr>
        <w:tabs>
          <w:tab w:val="left" w:pos="10260"/>
        </w:tabs>
        <w:ind w:left="360" w:firstLine="90"/>
        <w:jc w:val="both"/>
        <w:rPr>
          <w:lang w:val="es-ES"/>
        </w:rPr>
      </w:pPr>
      <w:r w:rsidRPr="00774B7D">
        <w:rPr>
          <w:lang w:val="es-ES"/>
        </w:rPr>
        <w:t>Llevó tiempo hasta que los usuarios realmente captaron e integraron el concepto, pero ocurrió gradualmente. Ahora, años más tarde, el código es mucho más conciso, sencillo y funcional.</w:t>
      </w:r>
    </w:p>
    <w:p w14:paraId="17721D4B" w14:textId="77777777" w:rsidR="00816196" w:rsidRDefault="00816196" w:rsidP="00774B7D">
      <w:pPr>
        <w:tabs>
          <w:tab w:val="left" w:pos="10260"/>
        </w:tabs>
        <w:ind w:firstLine="450"/>
        <w:jc w:val="both"/>
        <w:rPr>
          <w:b/>
          <w:bCs/>
          <w:lang w:val="es-ES"/>
        </w:rPr>
      </w:pPr>
    </w:p>
    <w:p w14:paraId="4300DB5E" w14:textId="5A62B2CC" w:rsidR="00774B7D" w:rsidRPr="00774B7D" w:rsidRDefault="00774B7D" w:rsidP="00774B7D">
      <w:pPr>
        <w:tabs>
          <w:tab w:val="left" w:pos="10260"/>
        </w:tabs>
        <w:ind w:firstLine="450"/>
        <w:jc w:val="both"/>
        <w:rPr>
          <w:b/>
          <w:bCs/>
          <w:lang w:val="es-ES"/>
        </w:rPr>
      </w:pPr>
      <w:r w:rsidRPr="00774B7D">
        <w:rPr>
          <w:b/>
          <w:bCs/>
          <w:lang w:val="es-ES"/>
        </w:rPr>
        <w:t>C# versión 4.0</w:t>
      </w:r>
    </w:p>
    <w:p w14:paraId="12EC7D6B" w14:textId="77777777" w:rsidR="00774B7D" w:rsidRPr="00774B7D" w:rsidRDefault="00774B7D" w:rsidP="00774B7D">
      <w:pPr>
        <w:tabs>
          <w:tab w:val="left" w:pos="10260"/>
        </w:tabs>
        <w:ind w:left="450"/>
        <w:jc w:val="both"/>
        <w:rPr>
          <w:lang w:val="es-ES"/>
        </w:rPr>
      </w:pPr>
      <w:r w:rsidRPr="00774B7D">
        <w:rPr>
          <w:b/>
          <w:bCs/>
          <w:lang w:val="es-ES"/>
        </w:rPr>
        <w:t>La versión 4.0 de C#</w:t>
      </w:r>
      <w:r w:rsidRPr="00774B7D">
        <w:rPr>
          <w:lang w:val="es-ES"/>
        </w:rPr>
        <w:t>, publicada con Visual Studio 2010, tuvo que lidiar con el carácter innovador que había adquirido la versión 3.0. Con la versión 3.0, el lenguaje de C# dejó de estar a la sombra de Java y alcanzó una posición prominente. El lenguaje se estaba convirtiendo rápidamente en algo elegante.</w:t>
      </w:r>
    </w:p>
    <w:p w14:paraId="1594244D" w14:textId="77777777" w:rsidR="00774B7D" w:rsidRPr="00774B7D" w:rsidRDefault="00774B7D" w:rsidP="00774B7D">
      <w:pPr>
        <w:tabs>
          <w:tab w:val="left" w:pos="10260"/>
        </w:tabs>
        <w:ind w:firstLine="450"/>
        <w:jc w:val="both"/>
        <w:rPr>
          <w:lang w:val="es-ES"/>
        </w:rPr>
      </w:pPr>
      <w:r w:rsidRPr="00774B7D">
        <w:rPr>
          <w:lang w:val="es-ES"/>
        </w:rPr>
        <w:t>La siguiente versión introdujo algunas nuevas características interesantes:</w:t>
      </w:r>
    </w:p>
    <w:p w14:paraId="6F415AD0" w14:textId="77777777" w:rsidR="00774B7D" w:rsidRPr="00774B7D" w:rsidRDefault="00774B7D" w:rsidP="00774B7D">
      <w:pPr>
        <w:numPr>
          <w:ilvl w:val="0"/>
          <w:numId w:val="11"/>
        </w:numPr>
        <w:tabs>
          <w:tab w:val="left" w:pos="10260"/>
        </w:tabs>
        <w:jc w:val="both"/>
        <w:rPr>
          <w:lang w:val="es-ES"/>
        </w:rPr>
      </w:pPr>
      <w:hyperlink r:id="rId44" w:history="1">
        <w:r w:rsidRPr="00774B7D">
          <w:rPr>
            <w:rStyle w:val="Hipervnculo"/>
            <w:color w:val="auto"/>
            <w:u w:val="none"/>
            <w:lang w:val="es-ES"/>
          </w:rPr>
          <w:t>Enlace dinámico</w:t>
        </w:r>
      </w:hyperlink>
    </w:p>
    <w:p w14:paraId="3945CA49" w14:textId="77777777" w:rsidR="00774B7D" w:rsidRPr="00774B7D" w:rsidRDefault="00774B7D" w:rsidP="00774B7D">
      <w:pPr>
        <w:numPr>
          <w:ilvl w:val="0"/>
          <w:numId w:val="11"/>
        </w:numPr>
        <w:tabs>
          <w:tab w:val="left" w:pos="10260"/>
        </w:tabs>
        <w:jc w:val="both"/>
        <w:rPr>
          <w:lang w:val="es-ES"/>
        </w:rPr>
      </w:pPr>
      <w:hyperlink r:id="rId45" w:history="1">
        <w:r w:rsidRPr="00774B7D">
          <w:rPr>
            <w:rStyle w:val="Hipervnculo"/>
            <w:color w:val="auto"/>
            <w:u w:val="none"/>
            <w:lang w:val="es-ES"/>
          </w:rPr>
          <w:t>Argumentos opcionales/con nombre</w:t>
        </w:r>
      </w:hyperlink>
    </w:p>
    <w:p w14:paraId="456E1B93" w14:textId="77777777" w:rsidR="00774B7D" w:rsidRPr="00774B7D" w:rsidRDefault="00774B7D" w:rsidP="00774B7D">
      <w:pPr>
        <w:numPr>
          <w:ilvl w:val="0"/>
          <w:numId w:val="11"/>
        </w:numPr>
        <w:tabs>
          <w:tab w:val="left" w:pos="10260"/>
        </w:tabs>
        <w:jc w:val="both"/>
        <w:rPr>
          <w:lang w:val="es-ES"/>
        </w:rPr>
      </w:pPr>
      <w:hyperlink r:id="rId46" w:history="1">
        <w:r w:rsidRPr="00774B7D">
          <w:rPr>
            <w:rStyle w:val="Hipervnculo"/>
            <w:color w:val="auto"/>
            <w:u w:val="none"/>
            <w:lang w:val="es-ES"/>
          </w:rPr>
          <w:t>Covariante y contravariante de genéricos</w:t>
        </w:r>
      </w:hyperlink>
    </w:p>
    <w:p w14:paraId="2C24B410" w14:textId="77777777" w:rsidR="00774B7D" w:rsidRPr="00774B7D" w:rsidRDefault="00774B7D" w:rsidP="00774B7D">
      <w:pPr>
        <w:numPr>
          <w:ilvl w:val="0"/>
          <w:numId w:val="11"/>
        </w:numPr>
        <w:tabs>
          <w:tab w:val="left" w:pos="10260"/>
        </w:tabs>
        <w:jc w:val="both"/>
        <w:rPr>
          <w:lang w:val="es-ES"/>
        </w:rPr>
      </w:pPr>
      <w:hyperlink r:id="rId47" w:history="1">
        <w:r w:rsidRPr="00774B7D">
          <w:rPr>
            <w:rStyle w:val="Hipervnculo"/>
            <w:color w:val="auto"/>
            <w:u w:val="none"/>
            <w:lang w:val="es-ES"/>
          </w:rPr>
          <w:t>Tipos de interoperabilidad insertados</w:t>
        </w:r>
      </w:hyperlink>
    </w:p>
    <w:p w14:paraId="171CA59A" w14:textId="77777777" w:rsidR="00774B7D" w:rsidRPr="00774B7D" w:rsidRDefault="00774B7D" w:rsidP="00774B7D">
      <w:pPr>
        <w:tabs>
          <w:tab w:val="left" w:pos="10260"/>
        </w:tabs>
        <w:ind w:left="360" w:firstLine="90"/>
        <w:jc w:val="both"/>
        <w:rPr>
          <w:lang w:val="es-ES"/>
        </w:rPr>
      </w:pPr>
      <w:r w:rsidRPr="00774B7D">
        <w:rPr>
          <w:lang w:val="es-ES"/>
        </w:rPr>
        <w:t>Los tipos de interoperabilidad insertados solucionaron un problema de implementación. La covarianza y contravarianza de genéricos proporcionan más capacidad para usar genéricos, pero son más bien académicos y probablemente más valorados por autores de bibliotecas y Framework. Los parámetros opcionales y con nombre permiten eliminar muchas sobrecargas de métodos y proporcionan mayor comodidad. Pero ninguna de esas características está modificando el paradigma exactamente.</w:t>
      </w:r>
    </w:p>
    <w:p w14:paraId="4109CBFA" w14:textId="77777777" w:rsidR="00774B7D" w:rsidRPr="00774B7D" w:rsidRDefault="00774B7D" w:rsidP="00774B7D">
      <w:pPr>
        <w:tabs>
          <w:tab w:val="left" w:pos="10260"/>
        </w:tabs>
        <w:ind w:left="360" w:firstLine="90"/>
        <w:jc w:val="both"/>
        <w:rPr>
          <w:lang w:val="es-ES"/>
        </w:rPr>
      </w:pPr>
      <w:r w:rsidRPr="00774B7D">
        <w:rPr>
          <w:lang w:val="es-ES"/>
        </w:rPr>
        <w:t>La característica más importante fue la introducción de la palabra clave dynamic. Con la palabra clave dynamic, en la versión 4.0 de C# se introdujo la capacidad de invalidar el compilador durante la escritura en tiempo de compilación. Al usar la palabra clave dinámica, puede crear constructos similares a los lenguajes tipados dinámicamente, como JavaScript. Puede crear dynamic x = "a string" y luego agregarle seis, dejando que el runtime decida qué debería suceder después.</w:t>
      </w:r>
    </w:p>
    <w:p w14:paraId="2FE31727" w14:textId="77777777" w:rsidR="00774B7D" w:rsidRPr="00774B7D" w:rsidRDefault="00774B7D" w:rsidP="00774B7D">
      <w:pPr>
        <w:tabs>
          <w:tab w:val="left" w:pos="10260"/>
        </w:tabs>
        <w:ind w:firstLine="450"/>
        <w:jc w:val="both"/>
        <w:rPr>
          <w:lang w:val="es-ES"/>
        </w:rPr>
      </w:pPr>
      <w:r w:rsidRPr="00774B7D">
        <w:rPr>
          <w:lang w:val="es-ES"/>
        </w:rPr>
        <w:t>Los enlaces dinámicos pueden dar lugar a errores, pero también otorgan un gran poder sobre el lenguaje.</w:t>
      </w:r>
    </w:p>
    <w:p w14:paraId="46B2F4B6" w14:textId="77777777" w:rsidR="00816196" w:rsidRDefault="00816196" w:rsidP="00774B7D">
      <w:pPr>
        <w:tabs>
          <w:tab w:val="left" w:pos="10260"/>
        </w:tabs>
        <w:ind w:firstLine="450"/>
        <w:jc w:val="both"/>
        <w:rPr>
          <w:b/>
          <w:bCs/>
          <w:lang w:val="es-ES"/>
        </w:rPr>
      </w:pPr>
    </w:p>
    <w:p w14:paraId="35FC0B22" w14:textId="1A804A66" w:rsidR="00774B7D" w:rsidRPr="00816196" w:rsidRDefault="00774B7D" w:rsidP="00774B7D">
      <w:pPr>
        <w:tabs>
          <w:tab w:val="left" w:pos="10260"/>
        </w:tabs>
        <w:ind w:firstLine="450"/>
        <w:jc w:val="both"/>
        <w:rPr>
          <w:b/>
          <w:bCs/>
          <w:lang w:val="es-ES"/>
        </w:rPr>
      </w:pPr>
      <w:r w:rsidRPr="00816196">
        <w:rPr>
          <w:b/>
          <w:bCs/>
          <w:lang w:val="es-ES"/>
        </w:rPr>
        <w:t>C# versión 5.0</w:t>
      </w:r>
    </w:p>
    <w:p w14:paraId="2143FAA2" w14:textId="77777777" w:rsidR="00774B7D" w:rsidRPr="00774B7D" w:rsidRDefault="00774B7D" w:rsidP="00774B7D">
      <w:pPr>
        <w:tabs>
          <w:tab w:val="left" w:pos="10260"/>
        </w:tabs>
        <w:ind w:left="360" w:firstLine="90"/>
        <w:jc w:val="both"/>
        <w:rPr>
          <w:lang w:val="es-ES"/>
        </w:rPr>
      </w:pPr>
      <w:r w:rsidRPr="00816196">
        <w:rPr>
          <w:b/>
          <w:bCs/>
          <w:lang w:val="es-ES"/>
        </w:rPr>
        <w:t>La versión 5.0</w:t>
      </w:r>
      <w:r w:rsidRPr="00774B7D">
        <w:rPr>
          <w:lang w:val="es-ES"/>
        </w:rPr>
        <w:t xml:space="preserve"> de C#, publicada con Visual Studio 2012, era una versión centrada del lenguaje. Casi todo el trabajo de esa versión se centró en otro concepto de lenguaje innovador: el modelo async y await para la programación asincrónica. Estas son las principales características:</w:t>
      </w:r>
    </w:p>
    <w:p w14:paraId="47F2E62D" w14:textId="77777777" w:rsidR="00774B7D" w:rsidRPr="00774B7D" w:rsidRDefault="00774B7D" w:rsidP="00774B7D">
      <w:pPr>
        <w:numPr>
          <w:ilvl w:val="0"/>
          <w:numId w:val="12"/>
        </w:numPr>
        <w:tabs>
          <w:tab w:val="left" w:pos="10260"/>
        </w:tabs>
        <w:jc w:val="both"/>
        <w:rPr>
          <w:lang w:val="es-ES"/>
        </w:rPr>
      </w:pPr>
      <w:hyperlink r:id="rId48" w:history="1">
        <w:r w:rsidRPr="00774B7D">
          <w:rPr>
            <w:rStyle w:val="Hipervnculo"/>
            <w:color w:val="auto"/>
            <w:u w:val="none"/>
            <w:lang w:val="es-ES"/>
          </w:rPr>
          <w:t>Miembros asincrónicos</w:t>
        </w:r>
      </w:hyperlink>
    </w:p>
    <w:p w14:paraId="4C753792" w14:textId="77777777" w:rsidR="00774B7D" w:rsidRPr="00774B7D" w:rsidRDefault="00774B7D" w:rsidP="00774B7D">
      <w:pPr>
        <w:numPr>
          <w:ilvl w:val="0"/>
          <w:numId w:val="12"/>
        </w:numPr>
        <w:tabs>
          <w:tab w:val="left" w:pos="10260"/>
        </w:tabs>
        <w:jc w:val="both"/>
        <w:rPr>
          <w:lang w:val="es-ES"/>
        </w:rPr>
      </w:pPr>
      <w:hyperlink r:id="rId49" w:history="1">
        <w:r w:rsidRPr="00774B7D">
          <w:rPr>
            <w:rStyle w:val="Hipervnculo"/>
            <w:color w:val="auto"/>
            <w:u w:val="none"/>
            <w:lang w:val="es-ES"/>
          </w:rPr>
          <w:t>Atributos de información del llamador</w:t>
        </w:r>
      </w:hyperlink>
    </w:p>
    <w:p w14:paraId="47E1B31B" w14:textId="77777777" w:rsidR="00774B7D" w:rsidRPr="00774B7D" w:rsidRDefault="00774B7D" w:rsidP="00774B7D">
      <w:pPr>
        <w:tabs>
          <w:tab w:val="left" w:pos="10260"/>
        </w:tabs>
        <w:ind w:firstLine="450"/>
        <w:jc w:val="both"/>
        <w:rPr>
          <w:lang w:val="es-ES"/>
        </w:rPr>
      </w:pPr>
      <w:r w:rsidRPr="00774B7D">
        <w:rPr>
          <w:lang w:val="es-ES"/>
        </w:rPr>
        <w:t>Vea también</w:t>
      </w:r>
    </w:p>
    <w:p w14:paraId="38A0EF32" w14:textId="77777777" w:rsidR="00774B7D" w:rsidRPr="00774B7D" w:rsidRDefault="00774B7D" w:rsidP="00774B7D">
      <w:pPr>
        <w:numPr>
          <w:ilvl w:val="0"/>
          <w:numId w:val="13"/>
        </w:numPr>
        <w:tabs>
          <w:tab w:val="left" w:pos="10260"/>
        </w:tabs>
        <w:jc w:val="both"/>
        <w:rPr>
          <w:lang w:val="es-ES"/>
        </w:rPr>
      </w:pPr>
      <w:hyperlink r:id="rId50" w:history="1">
        <w:r w:rsidRPr="00774B7D">
          <w:rPr>
            <w:rStyle w:val="Hipervnculo"/>
            <w:color w:val="auto"/>
            <w:u w:val="none"/>
            <w:lang w:val="es-ES"/>
          </w:rPr>
          <w:t>Proyecto de código: Atributos de información del autor de llamada en C# 5.0</w:t>
        </w:r>
      </w:hyperlink>
    </w:p>
    <w:p w14:paraId="11052995" w14:textId="77777777" w:rsidR="00774B7D" w:rsidRPr="00774B7D" w:rsidRDefault="00774B7D" w:rsidP="00774B7D">
      <w:pPr>
        <w:tabs>
          <w:tab w:val="left" w:pos="10260"/>
        </w:tabs>
        <w:ind w:left="360" w:firstLine="90"/>
        <w:jc w:val="both"/>
        <w:rPr>
          <w:lang w:val="es-ES"/>
        </w:rPr>
      </w:pPr>
      <w:r w:rsidRPr="00774B7D">
        <w:rPr>
          <w:lang w:val="es-ES"/>
        </w:rPr>
        <w:t>El atributo de información del autor de la llamada permite recuperar fácilmente información sobre el contexto donde se está ejecutando sin tener que recurrir a una gran cantidad de código de reflexión reutilizable. Tiene muchos usos en tareas de registro y diagnóstico.</w:t>
      </w:r>
    </w:p>
    <w:p w14:paraId="0E18F97F" w14:textId="77777777" w:rsidR="00774B7D" w:rsidRPr="00774B7D" w:rsidRDefault="00774B7D" w:rsidP="00774B7D">
      <w:pPr>
        <w:tabs>
          <w:tab w:val="left" w:pos="10260"/>
        </w:tabs>
        <w:ind w:left="360" w:firstLine="90"/>
        <w:jc w:val="both"/>
        <w:rPr>
          <w:lang w:val="es-ES"/>
        </w:rPr>
      </w:pPr>
      <w:r w:rsidRPr="00774B7D">
        <w:rPr>
          <w:lang w:val="es-ES"/>
        </w:rPr>
        <w:t>Pero async y await son los auténticos protagonistas de esta versión. Cuando estas características salieron a la luz en 2012, C# cambió de nuevo las reglas del juego al integrar la asincronía en el lenguaje como un participante de primera clase. Si alguna vez ha trabajado con operaciones de larga duración y la implementación de sitios web de devoluciones de llamada, probablemente le haya encantado esta característica del lenguaje.</w:t>
      </w:r>
    </w:p>
    <w:p w14:paraId="706E0CC2" w14:textId="77777777" w:rsidR="00774B7D" w:rsidRDefault="00774B7D" w:rsidP="00774B7D">
      <w:pPr>
        <w:tabs>
          <w:tab w:val="left" w:pos="10260"/>
        </w:tabs>
        <w:ind w:firstLine="450"/>
        <w:jc w:val="both"/>
        <w:rPr>
          <w:b/>
          <w:bCs/>
          <w:lang w:val="es-ES"/>
        </w:rPr>
      </w:pPr>
    </w:p>
    <w:p w14:paraId="322DD1A6" w14:textId="77777777" w:rsidR="00774B7D" w:rsidRDefault="00774B7D" w:rsidP="00774B7D">
      <w:pPr>
        <w:tabs>
          <w:tab w:val="left" w:pos="10260"/>
        </w:tabs>
        <w:ind w:firstLine="450"/>
        <w:jc w:val="both"/>
        <w:rPr>
          <w:b/>
          <w:bCs/>
          <w:lang w:val="es-ES"/>
        </w:rPr>
      </w:pPr>
    </w:p>
    <w:p w14:paraId="366A4D7D" w14:textId="77777777" w:rsidR="00774B7D" w:rsidRDefault="00774B7D" w:rsidP="00774B7D">
      <w:pPr>
        <w:tabs>
          <w:tab w:val="left" w:pos="10260"/>
        </w:tabs>
        <w:ind w:firstLine="450"/>
        <w:jc w:val="both"/>
        <w:rPr>
          <w:b/>
          <w:bCs/>
          <w:lang w:val="es-ES"/>
        </w:rPr>
      </w:pPr>
    </w:p>
    <w:p w14:paraId="6F2831BC" w14:textId="22D0917E" w:rsidR="00774B7D" w:rsidRPr="00774B7D" w:rsidRDefault="00774B7D" w:rsidP="00774B7D">
      <w:pPr>
        <w:tabs>
          <w:tab w:val="left" w:pos="10260"/>
        </w:tabs>
        <w:ind w:firstLine="450"/>
        <w:jc w:val="both"/>
        <w:rPr>
          <w:b/>
          <w:bCs/>
          <w:lang w:val="es-ES"/>
        </w:rPr>
      </w:pPr>
      <w:r w:rsidRPr="00774B7D">
        <w:rPr>
          <w:b/>
          <w:bCs/>
          <w:lang w:val="es-ES"/>
        </w:rPr>
        <w:t>C# versión 6.0</w:t>
      </w:r>
    </w:p>
    <w:p w14:paraId="7408E6C4" w14:textId="77777777" w:rsidR="00774B7D" w:rsidRPr="00774B7D" w:rsidRDefault="00774B7D" w:rsidP="00774B7D">
      <w:pPr>
        <w:tabs>
          <w:tab w:val="left" w:pos="10260"/>
        </w:tabs>
        <w:ind w:left="360" w:firstLine="90"/>
        <w:jc w:val="both"/>
        <w:rPr>
          <w:lang w:val="es-ES"/>
        </w:rPr>
      </w:pPr>
      <w:r w:rsidRPr="00774B7D">
        <w:rPr>
          <w:lang w:val="es-ES"/>
        </w:rPr>
        <w:t>Con las versiones 3.0 y 5.0, C# había agregado nuevas características destacables a un lenguaje orientado a objetos. Con la versión 6.0, publicada con Visual Studio 2015, en lugar de introducir una característica innovadora y predominante, se publicaron muchas características menores que aumentaron la productividad de la programación de C#. Estas son algunas de ellas:</w:t>
      </w:r>
    </w:p>
    <w:p w14:paraId="1489D595" w14:textId="77777777" w:rsidR="00774B7D" w:rsidRPr="00774B7D" w:rsidRDefault="00774B7D" w:rsidP="00774B7D">
      <w:pPr>
        <w:numPr>
          <w:ilvl w:val="0"/>
          <w:numId w:val="14"/>
        </w:numPr>
        <w:tabs>
          <w:tab w:val="left" w:pos="10260"/>
        </w:tabs>
        <w:jc w:val="both"/>
        <w:rPr>
          <w:lang w:val="es-ES"/>
        </w:rPr>
      </w:pPr>
      <w:hyperlink r:id="rId51" w:anchor="using-static" w:history="1">
        <w:r w:rsidRPr="00774B7D">
          <w:rPr>
            <w:rStyle w:val="Hipervnculo"/>
            <w:color w:val="auto"/>
            <w:u w:val="none"/>
            <w:lang w:val="es-ES"/>
          </w:rPr>
          <w:t>Importaciones estáticas</w:t>
        </w:r>
      </w:hyperlink>
    </w:p>
    <w:p w14:paraId="06D369A8" w14:textId="77777777" w:rsidR="00774B7D" w:rsidRPr="00774B7D" w:rsidRDefault="00774B7D" w:rsidP="00774B7D">
      <w:pPr>
        <w:numPr>
          <w:ilvl w:val="0"/>
          <w:numId w:val="14"/>
        </w:numPr>
        <w:tabs>
          <w:tab w:val="left" w:pos="10260"/>
        </w:tabs>
        <w:jc w:val="both"/>
        <w:rPr>
          <w:lang w:val="es-ES"/>
        </w:rPr>
      </w:pPr>
      <w:hyperlink r:id="rId52" w:anchor="exception-filters" w:history="1">
        <w:r w:rsidRPr="00774B7D">
          <w:rPr>
            <w:rStyle w:val="Hipervnculo"/>
            <w:color w:val="auto"/>
            <w:u w:val="none"/>
            <w:lang w:val="es-ES"/>
          </w:rPr>
          <w:t>Filtros de excepciones</w:t>
        </w:r>
      </w:hyperlink>
    </w:p>
    <w:p w14:paraId="7789122B" w14:textId="77777777" w:rsidR="00774B7D" w:rsidRPr="00774B7D" w:rsidRDefault="00774B7D" w:rsidP="00774B7D">
      <w:pPr>
        <w:numPr>
          <w:ilvl w:val="0"/>
          <w:numId w:val="14"/>
        </w:numPr>
        <w:tabs>
          <w:tab w:val="left" w:pos="10260"/>
        </w:tabs>
        <w:jc w:val="both"/>
        <w:rPr>
          <w:lang w:val="es-ES"/>
        </w:rPr>
      </w:pPr>
      <w:hyperlink r:id="rId53" w:anchor="auto-property-initializers" w:history="1">
        <w:r w:rsidRPr="00774B7D">
          <w:rPr>
            <w:rStyle w:val="Hipervnculo"/>
            <w:color w:val="auto"/>
            <w:u w:val="none"/>
            <w:lang w:val="es-ES"/>
          </w:rPr>
          <w:t>Inicializadores de propiedades automáticas</w:t>
        </w:r>
      </w:hyperlink>
    </w:p>
    <w:p w14:paraId="608AE80A" w14:textId="77777777" w:rsidR="00774B7D" w:rsidRPr="00774B7D" w:rsidRDefault="00774B7D" w:rsidP="00774B7D">
      <w:pPr>
        <w:numPr>
          <w:ilvl w:val="0"/>
          <w:numId w:val="14"/>
        </w:numPr>
        <w:tabs>
          <w:tab w:val="left" w:pos="10260"/>
        </w:tabs>
        <w:jc w:val="both"/>
        <w:rPr>
          <w:lang w:val="es-ES"/>
        </w:rPr>
      </w:pPr>
      <w:hyperlink r:id="rId54" w:anchor="expression-bodied-function-members" w:history="1">
        <w:r w:rsidRPr="00774B7D">
          <w:rPr>
            <w:rStyle w:val="Hipervnculo"/>
            <w:color w:val="auto"/>
            <w:u w:val="none"/>
            <w:lang w:val="es-ES"/>
          </w:rPr>
          <w:t>Miembros de cuerpo de expresión</w:t>
        </w:r>
      </w:hyperlink>
    </w:p>
    <w:p w14:paraId="4BF4C18A" w14:textId="77777777" w:rsidR="00774B7D" w:rsidRPr="00774B7D" w:rsidRDefault="00774B7D" w:rsidP="00774B7D">
      <w:pPr>
        <w:numPr>
          <w:ilvl w:val="0"/>
          <w:numId w:val="14"/>
        </w:numPr>
        <w:tabs>
          <w:tab w:val="left" w:pos="10260"/>
        </w:tabs>
        <w:jc w:val="both"/>
        <w:rPr>
          <w:lang w:val="es-ES"/>
        </w:rPr>
      </w:pPr>
      <w:hyperlink r:id="rId55" w:anchor="null-conditional-operators" w:history="1">
        <w:r w:rsidRPr="00774B7D">
          <w:rPr>
            <w:rStyle w:val="Hipervnculo"/>
            <w:color w:val="auto"/>
            <w:u w:val="none"/>
            <w:lang w:val="es-ES"/>
          </w:rPr>
          <w:t>Propagador de null</w:t>
        </w:r>
      </w:hyperlink>
    </w:p>
    <w:p w14:paraId="07B1B948" w14:textId="77777777" w:rsidR="00774B7D" w:rsidRPr="00774B7D" w:rsidRDefault="00774B7D" w:rsidP="00774B7D">
      <w:pPr>
        <w:numPr>
          <w:ilvl w:val="0"/>
          <w:numId w:val="14"/>
        </w:numPr>
        <w:tabs>
          <w:tab w:val="left" w:pos="10260"/>
        </w:tabs>
        <w:jc w:val="both"/>
        <w:rPr>
          <w:lang w:val="es-ES"/>
        </w:rPr>
      </w:pPr>
      <w:hyperlink r:id="rId56" w:anchor="string-interpolation" w:history="1">
        <w:r w:rsidRPr="00774B7D">
          <w:rPr>
            <w:rStyle w:val="Hipervnculo"/>
            <w:color w:val="auto"/>
            <w:u w:val="none"/>
            <w:lang w:val="es-ES"/>
          </w:rPr>
          <w:t>Interpolación de cadenas</w:t>
        </w:r>
      </w:hyperlink>
    </w:p>
    <w:p w14:paraId="481DB315" w14:textId="77777777" w:rsidR="00774B7D" w:rsidRPr="00774B7D" w:rsidRDefault="00774B7D" w:rsidP="00774B7D">
      <w:pPr>
        <w:numPr>
          <w:ilvl w:val="0"/>
          <w:numId w:val="14"/>
        </w:numPr>
        <w:tabs>
          <w:tab w:val="left" w:pos="10260"/>
        </w:tabs>
        <w:jc w:val="both"/>
        <w:rPr>
          <w:lang w:val="es-ES"/>
        </w:rPr>
      </w:pPr>
      <w:hyperlink r:id="rId57" w:anchor="the-nameof-expression" w:history="1">
        <w:r w:rsidRPr="00774B7D">
          <w:rPr>
            <w:rStyle w:val="Hipervnculo"/>
            <w:color w:val="auto"/>
            <w:u w:val="none"/>
            <w:lang w:val="es-ES"/>
          </w:rPr>
          <w:t>operador nameof</w:t>
        </w:r>
      </w:hyperlink>
    </w:p>
    <w:p w14:paraId="366C01C0" w14:textId="77777777" w:rsidR="00774B7D" w:rsidRPr="00774B7D" w:rsidRDefault="00774B7D" w:rsidP="00774B7D">
      <w:pPr>
        <w:numPr>
          <w:ilvl w:val="0"/>
          <w:numId w:val="14"/>
        </w:numPr>
        <w:tabs>
          <w:tab w:val="left" w:pos="10260"/>
        </w:tabs>
        <w:jc w:val="both"/>
        <w:rPr>
          <w:lang w:val="es-ES"/>
        </w:rPr>
      </w:pPr>
      <w:hyperlink r:id="rId58" w:anchor="extension-add-methods-in-collection-initializers" w:history="1">
        <w:r w:rsidRPr="00774B7D">
          <w:rPr>
            <w:rStyle w:val="Hipervnculo"/>
            <w:color w:val="auto"/>
            <w:u w:val="none"/>
            <w:lang w:val="es-ES"/>
          </w:rPr>
          <w:t>Inicializadores de índice</w:t>
        </w:r>
      </w:hyperlink>
    </w:p>
    <w:p w14:paraId="688BE369" w14:textId="77777777" w:rsidR="00774B7D" w:rsidRPr="00774B7D" w:rsidRDefault="00774B7D" w:rsidP="00774B7D">
      <w:pPr>
        <w:tabs>
          <w:tab w:val="left" w:pos="10260"/>
        </w:tabs>
        <w:ind w:firstLine="450"/>
        <w:jc w:val="both"/>
        <w:rPr>
          <w:lang w:val="es-ES"/>
        </w:rPr>
      </w:pPr>
      <w:r w:rsidRPr="00774B7D">
        <w:rPr>
          <w:lang w:val="es-ES"/>
        </w:rPr>
        <w:t>Entre las otras características nuevas se incluyen estas:</w:t>
      </w:r>
    </w:p>
    <w:p w14:paraId="59A029FB" w14:textId="77777777" w:rsidR="00774B7D" w:rsidRPr="00774B7D" w:rsidRDefault="00774B7D" w:rsidP="00774B7D">
      <w:pPr>
        <w:numPr>
          <w:ilvl w:val="0"/>
          <w:numId w:val="15"/>
        </w:numPr>
        <w:tabs>
          <w:tab w:val="left" w:pos="10260"/>
        </w:tabs>
        <w:jc w:val="both"/>
        <w:rPr>
          <w:lang w:val="es-ES"/>
        </w:rPr>
      </w:pPr>
      <w:r w:rsidRPr="00774B7D">
        <w:rPr>
          <w:lang w:val="es-ES"/>
        </w:rPr>
        <w:t>Await en bloques catch y finally</w:t>
      </w:r>
    </w:p>
    <w:p w14:paraId="70775F2B" w14:textId="77777777" w:rsidR="00774B7D" w:rsidRPr="00774B7D" w:rsidRDefault="00774B7D" w:rsidP="00774B7D">
      <w:pPr>
        <w:numPr>
          <w:ilvl w:val="0"/>
          <w:numId w:val="15"/>
        </w:numPr>
        <w:tabs>
          <w:tab w:val="left" w:pos="10260"/>
        </w:tabs>
        <w:jc w:val="both"/>
        <w:rPr>
          <w:lang w:val="es-ES"/>
        </w:rPr>
      </w:pPr>
      <w:r w:rsidRPr="00774B7D">
        <w:rPr>
          <w:lang w:val="es-ES"/>
        </w:rPr>
        <w:t>Valores predeterminados para las propiedades solo de captador</w:t>
      </w:r>
    </w:p>
    <w:p w14:paraId="2E8ADE6C" w14:textId="77777777" w:rsidR="00774B7D" w:rsidRPr="00774B7D" w:rsidRDefault="00774B7D" w:rsidP="00774B7D">
      <w:pPr>
        <w:tabs>
          <w:tab w:val="left" w:pos="10260"/>
        </w:tabs>
        <w:ind w:left="360" w:firstLine="90"/>
        <w:jc w:val="both"/>
        <w:rPr>
          <w:lang w:val="es-ES"/>
        </w:rPr>
      </w:pPr>
      <w:r w:rsidRPr="00774B7D">
        <w:rPr>
          <w:lang w:val="es-ES"/>
        </w:rPr>
        <w:t>Cada una de estas características es interesante en sí misma. Pero si las observamos en su conjunto, vemos un patrón interesante. En esta versión, C# eliminó lenguaje reutilizable para que el código fuera más fluido y fácil de leer. Así que, para los que adoran el código simple y limpio, esta versión del lenguaje fue una gran aportación.</w:t>
      </w:r>
    </w:p>
    <w:p w14:paraId="20839AFF" w14:textId="77777777" w:rsidR="00774B7D" w:rsidRPr="00774B7D" w:rsidRDefault="00774B7D" w:rsidP="00774B7D">
      <w:pPr>
        <w:tabs>
          <w:tab w:val="left" w:pos="10260"/>
        </w:tabs>
        <w:ind w:left="360" w:firstLine="90"/>
        <w:jc w:val="both"/>
        <w:rPr>
          <w:lang w:val="es-ES"/>
        </w:rPr>
      </w:pPr>
      <w:r w:rsidRPr="00774B7D">
        <w:rPr>
          <w:lang w:val="es-ES"/>
        </w:rPr>
        <w:t xml:space="preserve">En esta versión también se hizo otra cosa, aunque no es una característica de lenguaje tradicional: publicaron el </w:t>
      </w:r>
      <w:hyperlink r:id="rId59" w:history="1">
        <w:r w:rsidRPr="00774B7D">
          <w:rPr>
            <w:rStyle w:val="Hipervnculo"/>
            <w:color w:val="auto"/>
            <w:u w:val="none"/>
            <w:lang w:val="es-ES"/>
          </w:rPr>
          <w:t>compilador Roslyn como un servicio</w:t>
        </w:r>
      </w:hyperlink>
      <w:r w:rsidRPr="00774B7D">
        <w:rPr>
          <w:lang w:val="es-ES"/>
        </w:rPr>
        <w:t>. Ahora, el compilador de C# está escrito en C# y puede usarlo como parte de su trabajo de programación.</w:t>
      </w:r>
    </w:p>
    <w:p w14:paraId="73DDE03B" w14:textId="77777777" w:rsidR="00774B7D" w:rsidRPr="00816196" w:rsidRDefault="00774B7D" w:rsidP="00774B7D">
      <w:pPr>
        <w:tabs>
          <w:tab w:val="left" w:pos="10260"/>
        </w:tabs>
        <w:ind w:firstLine="450"/>
        <w:jc w:val="both"/>
        <w:rPr>
          <w:b/>
          <w:bCs/>
          <w:lang w:val="es-ES"/>
        </w:rPr>
      </w:pPr>
      <w:r w:rsidRPr="00816196">
        <w:rPr>
          <w:b/>
          <w:bCs/>
          <w:lang w:val="es-ES"/>
        </w:rPr>
        <w:t>C# versión 7.0</w:t>
      </w:r>
    </w:p>
    <w:p w14:paraId="21F02F19" w14:textId="77777777" w:rsidR="00774B7D" w:rsidRPr="00774B7D" w:rsidRDefault="00774B7D" w:rsidP="00774B7D">
      <w:pPr>
        <w:tabs>
          <w:tab w:val="left" w:pos="10260"/>
        </w:tabs>
        <w:ind w:left="360" w:firstLine="90"/>
        <w:jc w:val="both"/>
        <w:rPr>
          <w:lang w:val="es-ES"/>
        </w:rPr>
      </w:pPr>
      <w:r w:rsidRPr="00816196">
        <w:rPr>
          <w:b/>
          <w:bCs/>
          <w:lang w:val="es-ES"/>
        </w:rPr>
        <w:t>C# versión 7.0</w:t>
      </w:r>
      <w:r w:rsidRPr="00774B7D">
        <w:rPr>
          <w:lang w:val="es-ES"/>
        </w:rPr>
        <w:t xml:space="preserve"> se comercializó con Visual Studio 2017. Esta versión tiene algunas cosas interesantes y evolutivas en la misma línea que C# 6.0, pero sin el compilador como servicio. Estas son algunas de las nuevas características:</w:t>
      </w:r>
    </w:p>
    <w:p w14:paraId="164B88B5" w14:textId="77777777" w:rsidR="00774B7D" w:rsidRPr="00774B7D" w:rsidRDefault="00774B7D" w:rsidP="00774B7D">
      <w:pPr>
        <w:numPr>
          <w:ilvl w:val="0"/>
          <w:numId w:val="16"/>
        </w:numPr>
        <w:tabs>
          <w:tab w:val="left" w:pos="10260"/>
        </w:tabs>
        <w:jc w:val="both"/>
        <w:rPr>
          <w:lang w:val="es-ES"/>
        </w:rPr>
      </w:pPr>
      <w:hyperlink r:id="rId60" w:anchor="out-variables" w:history="1">
        <w:r w:rsidRPr="00774B7D">
          <w:rPr>
            <w:rStyle w:val="Hipervnculo"/>
            <w:color w:val="auto"/>
            <w:u w:val="none"/>
            <w:lang w:val="es-ES"/>
          </w:rPr>
          <w:t>Variables out</w:t>
        </w:r>
      </w:hyperlink>
    </w:p>
    <w:p w14:paraId="6AC84B30" w14:textId="77777777" w:rsidR="00774B7D" w:rsidRPr="00774B7D" w:rsidRDefault="00774B7D" w:rsidP="00774B7D">
      <w:pPr>
        <w:numPr>
          <w:ilvl w:val="0"/>
          <w:numId w:val="16"/>
        </w:numPr>
        <w:tabs>
          <w:tab w:val="left" w:pos="10260"/>
        </w:tabs>
        <w:jc w:val="both"/>
        <w:rPr>
          <w:lang w:val="es-ES"/>
        </w:rPr>
      </w:pPr>
      <w:hyperlink r:id="rId61" w:anchor="tuples" w:history="1">
        <w:r w:rsidRPr="00774B7D">
          <w:rPr>
            <w:rStyle w:val="Hipervnculo"/>
            <w:color w:val="auto"/>
            <w:u w:val="none"/>
            <w:lang w:val="es-ES"/>
          </w:rPr>
          <w:t>Tuplas y deconstrucción</w:t>
        </w:r>
      </w:hyperlink>
    </w:p>
    <w:p w14:paraId="20F95C90" w14:textId="77777777" w:rsidR="00774B7D" w:rsidRPr="00774B7D" w:rsidRDefault="00774B7D" w:rsidP="00774B7D">
      <w:pPr>
        <w:numPr>
          <w:ilvl w:val="0"/>
          <w:numId w:val="16"/>
        </w:numPr>
        <w:tabs>
          <w:tab w:val="left" w:pos="10260"/>
        </w:tabs>
        <w:jc w:val="both"/>
        <w:rPr>
          <w:lang w:val="es-ES"/>
        </w:rPr>
      </w:pPr>
      <w:hyperlink r:id="rId62" w:anchor="pattern-matching" w:history="1">
        <w:r w:rsidRPr="00774B7D">
          <w:rPr>
            <w:rStyle w:val="Hipervnculo"/>
            <w:color w:val="auto"/>
            <w:u w:val="none"/>
            <w:lang w:val="es-ES"/>
          </w:rPr>
          <w:t>Coincidencia de patrones</w:t>
        </w:r>
      </w:hyperlink>
    </w:p>
    <w:p w14:paraId="1960B7FD" w14:textId="77777777" w:rsidR="00774B7D" w:rsidRPr="00774B7D" w:rsidRDefault="00774B7D" w:rsidP="00774B7D">
      <w:pPr>
        <w:numPr>
          <w:ilvl w:val="0"/>
          <w:numId w:val="16"/>
        </w:numPr>
        <w:tabs>
          <w:tab w:val="left" w:pos="10260"/>
        </w:tabs>
        <w:jc w:val="both"/>
        <w:rPr>
          <w:lang w:val="es-ES"/>
        </w:rPr>
      </w:pPr>
      <w:hyperlink r:id="rId63" w:anchor="local-functions" w:history="1">
        <w:r w:rsidRPr="00774B7D">
          <w:rPr>
            <w:rStyle w:val="Hipervnculo"/>
            <w:color w:val="auto"/>
            <w:u w:val="none"/>
            <w:lang w:val="es-ES"/>
          </w:rPr>
          <w:t>Funciones locales</w:t>
        </w:r>
      </w:hyperlink>
    </w:p>
    <w:p w14:paraId="2E7F16D0" w14:textId="77777777" w:rsidR="00774B7D" w:rsidRPr="00774B7D" w:rsidRDefault="00774B7D" w:rsidP="00774B7D">
      <w:pPr>
        <w:numPr>
          <w:ilvl w:val="0"/>
          <w:numId w:val="16"/>
        </w:numPr>
        <w:tabs>
          <w:tab w:val="left" w:pos="10260"/>
        </w:tabs>
        <w:jc w:val="both"/>
        <w:rPr>
          <w:lang w:val="es-ES"/>
        </w:rPr>
      </w:pPr>
      <w:hyperlink r:id="rId64" w:anchor="more-expression-bodied-members" w:history="1">
        <w:r w:rsidRPr="00774B7D">
          <w:rPr>
            <w:rStyle w:val="Hipervnculo"/>
            <w:color w:val="auto"/>
            <w:u w:val="none"/>
            <w:lang w:val="es-ES"/>
          </w:rPr>
          <w:t>Miembros con forma de expresión expandidos</w:t>
        </w:r>
      </w:hyperlink>
    </w:p>
    <w:p w14:paraId="5C9B025A" w14:textId="77777777" w:rsidR="00774B7D" w:rsidRPr="00774B7D" w:rsidRDefault="00774B7D" w:rsidP="00774B7D">
      <w:pPr>
        <w:numPr>
          <w:ilvl w:val="0"/>
          <w:numId w:val="16"/>
        </w:numPr>
        <w:tabs>
          <w:tab w:val="left" w:pos="10260"/>
        </w:tabs>
        <w:jc w:val="both"/>
        <w:rPr>
          <w:lang w:val="es-ES"/>
        </w:rPr>
      </w:pPr>
      <w:hyperlink r:id="rId65" w:anchor="ref-locals-and-returns" w:history="1">
        <w:r w:rsidRPr="00774B7D">
          <w:rPr>
            <w:rStyle w:val="Hipervnculo"/>
            <w:color w:val="auto"/>
            <w:u w:val="none"/>
            <w:lang w:val="es-ES"/>
          </w:rPr>
          <w:t>Devoluciones y variables locales ref</w:t>
        </w:r>
      </w:hyperlink>
    </w:p>
    <w:p w14:paraId="41B619E7" w14:textId="77777777" w:rsidR="00774B7D" w:rsidRPr="00774B7D" w:rsidRDefault="00774B7D" w:rsidP="00774B7D">
      <w:pPr>
        <w:tabs>
          <w:tab w:val="left" w:pos="10260"/>
        </w:tabs>
        <w:ind w:firstLine="450"/>
        <w:jc w:val="both"/>
        <w:rPr>
          <w:lang w:val="es-ES"/>
        </w:rPr>
      </w:pPr>
      <w:r w:rsidRPr="00774B7D">
        <w:rPr>
          <w:lang w:val="es-ES"/>
        </w:rPr>
        <w:t>Otras características incluidas:</w:t>
      </w:r>
    </w:p>
    <w:p w14:paraId="020C7948" w14:textId="77777777" w:rsidR="00774B7D" w:rsidRPr="00774B7D" w:rsidRDefault="00774B7D" w:rsidP="00774B7D">
      <w:pPr>
        <w:numPr>
          <w:ilvl w:val="0"/>
          <w:numId w:val="17"/>
        </w:numPr>
        <w:tabs>
          <w:tab w:val="left" w:pos="10260"/>
        </w:tabs>
        <w:jc w:val="both"/>
        <w:rPr>
          <w:lang w:val="es-ES"/>
        </w:rPr>
      </w:pPr>
      <w:hyperlink r:id="rId66" w:anchor="discards" w:history="1">
        <w:r w:rsidRPr="00774B7D">
          <w:rPr>
            <w:rStyle w:val="Hipervnculo"/>
            <w:color w:val="auto"/>
            <w:u w:val="none"/>
            <w:lang w:val="es-ES"/>
          </w:rPr>
          <w:t>Descartes</w:t>
        </w:r>
      </w:hyperlink>
    </w:p>
    <w:p w14:paraId="339561C6" w14:textId="77777777" w:rsidR="00774B7D" w:rsidRPr="00774B7D" w:rsidRDefault="00774B7D" w:rsidP="00774B7D">
      <w:pPr>
        <w:numPr>
          <w:ilvl w:val="0"/>
          <w:numId w:val="17"/>
        </w:numPr>
        <w:tabs>
          <w:tab w:val="left" w:pos="10260"/>
        </w:tabs>
        <w:jc w:val="both"/>
        <w:rPr>
          <w:lang w:val="es-ES"/>
        </w:rPr>
      </w:pPr>
      <w:hyperlink r:id="rId67" w:anchor="numeric-literal-syntax-improvements" w:history="1">
        <w:r w:rsidRPr="00774B7D">
          <w:rPr>
            <w:rStyle w:val="Hipervnculo"/>
            <w:color w:val="auto"/>
            <w:u w:val="none"/>
            <w:lang w:val="es-ES"/>
          </w:rPr>
          <w:t>Literales binarios y separadores de dígitos</w:t>
        </w:r>
      </w:hyperlink>
    </w:p>
    <w:p w14:paraId="04D4BFA1" w14:textId="77777777" w:rsidR="00774B7D" w:rsidRPr="00774B7D" w:rsidRDefault="00774B7D" w:rsidP="00774B7D">
      <w:pPr>
        <w:numPr>
          <w:ilvl w:val="0"/>
          <w:numId w:val="17"/>
        </w:numPr>
        <w:tabs>
          <w:tab w:val="left" w:pos="10260"/>
        </w:tabs>
        <w:jc w:val="both"/>
        <w:rPr>
          <w:lang w:val="es-ES"/>
        </w:rPr>
      </w:pPr>
      <w:hyperlink r:id="rId68" w:anchor="throw-expressions" w:history="1">
        <w:r w:rsidRPr="00774B7D">
          <w:rPr>
            <w:rStyle w:val="Hipervnculo"/>
            <w:color w:val="auto"/>
            <w:u w:val="none"/>
            <w:lang w:val="es-ES"/>
          </w:rPr>
          <w:t>Expresiones throw</w:t>
        </w:r>
      </w:hyperlink>
    </w:p>
    <w:p w14:paraId="70C82DAC" w14:textId="77777777" w:rsidR="00774B7D" w:rsidRPr="00774B7D" w:rsidRDefault="00774B7D" w:rsidP="00774B7D">
      <w:pPr>
        <w:tabs>
          <w:tab w:val="left" w:pos="10260"/>
        </w:tabs>
        <w:ind w:left="360" w:firstLine="90"/>
        <w:jc w:val="both"/>
        <w:rPr>
          <w:lang w:val="es-ES"/>
        </w:rPr>
      </w:pPr>
      <w:r w:rsidRPr="00774B7D">
        <w:rPr>
          <w:lang w:val="es-ES"/>
        </w:rPr>
        <w:t>Todas estas características ofrecen capacidades nuevas e interesantes para los desarrolladores y la posibilidad de escribir un código de manera más clara que nunca. De manera destacada, condensan la declaración de variables que se van a usar con la palabra clave out y permiten varios valores devueltos a través de tuplas.</w:t>
      </w:r>
    </w:p>
    <w:p w14:paraId="4A8D0370" w14:textId="77777777" w:rsidR="00774B7D" w:rsidRPr="00774B7D" w:rsidRDefault="00774B7D" w:rsidP="00774B7D">
      <w:pPr>
        <w:tabs>
          <w:tab w:val="left" w:pos="10260"/>
        </w:tabs>
        <w:ind w:left="360" w:firstLine="90"/>
        <w:jc w:val="both"/>
        <w:rPr>
          <w:lang w:val="es-ES"/>
        </w:rPr>
      </w:pPr>
      <w:r w:rsidRPr="00774B7D">
        <w:rPr>
          <w:lang w:val="es-ES"/>
        </w:rPr>
        <w:t>Pero C# se está usando cada vez más. .NET Core ahora tiene como destino cualquier sistema operativo y tiene puesta la mirada en la nube y la portabilidad. Por supuesto, esas nuevas capacidades ocupan las ideas y el tiempo de los diseñadores de lenguaje, además de ofrecer nuevas características.</w:t>
      </w:r>
    </w:p>
    <w:p w14:paraId="4D2DDCB9" w14:textId="77777777" w:rsidR="00774B7D" w:rsidRDefault="00774B7D" w:rsidP="00774B7D">
      <w:pPr>
        <w:tabs>
          <w:tab w:val="left" w:pos="10260"/>
        </w:tabs>
        <w:ind w:firstLine="450"/>
        <w:jc w:val="both"/>
        <w:rPr>
          <w:lang w:val="es-ES"/>
        </w:rPr>
      </w:pPr>
    </w:p>
    <w:p w14:paraId="17FA564D" w14:textId="77777777" w:rsidR="00774B7D" w:rsidRDefault="00774B7D" w:rsidP="00774B7D">
      <w:pPr>
        <w:tabs>
          <w:tab w:val="left" w:pos="10260"/>
        </w:tabs>
        <w:ind w:firstLine="450"/>
        <w:jc w:val="both"/>
        <w:rPr>
          <w:lang w:val="es-ES"/>
        </w:rPr>
      </w:pPr>
    </w:p>
    <w:p w14:paraId="5B72F789" w14:textId="77777777" w:rsidR="00774B7D" w:rsidRDefault="00774B7D" w:rsidP="00774B7D">
      <w:pPr>
        <w:tabs>
          <w:tab w:val="left" w:pos="10260"/>
        </w:tabs>
        <w:ind w:firstLine="450"/>
        <w:jc w:val="both"/>
        <w:rPr>
          <w:lang w:val="es-ES"/>
        </w:rPr>
      </w:pPr>
    </w:p>
    <w:p w14:paraId="1EC9C584" w14:textId="79CD7E4B" w:rsidR="00774B7D" w:rsidRPr="00816196" w:rsidRDefault="00774B7D" w:rsidP="00774B7D">
      <w:pPr>
        <w:tabs>
          <w:tab w:val="left" w:pos="10260"/>
        </w:tabs>
        <w:ind w:firstLine="450"/>
        <w:jc w:val="both"/>
        <w:rPr>
          <w:b/>
          <w:bCs/>
          <w:lang w:val="es-ES"/>
        </w:rPr>
      </w:pPr>
      <w:r w:rsidRPr="00816196">
        <w:rPr>
          <w:b/>
          <w:bCs/>
          <w:lang w:val="es-ES"/>
        </w:rPr>
        <w:t>C# versión 7.1</w:t>
      </w:r>
    </w:p>
    <w:p w14:paraId="3DAB2D06" w14:textId="77777777" w:rsidR="00774B7D" w:rsidRPr="00774B7D" w:rsidRDefault="00774B7D" w:rsidP="00816196">
      <w:pPr>
        <w:tabs>
          <w:tab w:val="left" w:pos="10260"/>
        </w:tabs>
        <w:ind w:left="450"/>
        <w:jc w:val="both"/>
        <w:rPr>
          <w:lang w:val="es-ES"/>
        </w:rPr>
      </w:pPr>
      <w:r w:rsidRPr="00774B7D">
        <w:rPr>
          <w:lang w:val="es-ES"/>
        </w:rPr>
        <w:t xml:space="preserve">C# empezó a publicar </w:t>
      </w:r>
      <w:r w:rsidRPr="00774B7D">
        <w:rPr>
          <w:i/>
          <w:iCs/>
          <w:lang w:val="es-ES"/>
        </w:rPr>
        <w:t>versiones de punto</w:t>
      </w:r>
      <w:r w:rsidRPr="00774B7D">
        <w:rPr>
          <w:lang w:val="es-ES"/>
        </w:rPr>
        <w:t xml:space="preserve"> con C# 7.1. Esta versión agregó el elemento de configuración de </w:t>
      </w:r>
      <w:hyperlink r:id="rId69" w:history="1">
        <w:r w:rsidRPr="00774B7D">
          <w:rPr>
            <w:rStyle w:val="Hipervnculo"/>
            <w:color w:val="auto"/>
            <w:u w:val="none"/>
            <w:lang w:val="es-ES"/>
          </w:rPr>
          <w:t>selección de versión de lenguaje</w:t>
        </w:r>
      </w:hyperlink>
      <w:r w:rsidRPr="00774B7D">
        <w:rPr>
          <w:lang w:val="es-ES"/>
        </w:rPr>
        <w:t>, tres nuevas características de lenguaje y un nuevo comportamiento del compilador.</w:t>
      </w:r>
    </w:p>
    <w:p w14:paraId="6AEB1160" w14:textId="77777777" w:rsidR="00774B7D" w:rsidRPr="00774B7D" w:rsidRDefault="00774B7D" w:rsidP="00774B7D">
      <w:pPr>
        <w:tabs>
          <w:tab w:val="left" w:pos="10260"/>
        </w:tabs>
        <w:ind w:firstLine="450"/>
        <w:jc w:val="both"/>
        <w:rPr>
          <w:lang w:val="es-ES"/>
        </w:rPr>
      </w:pPr>
      <w:r w:rsidRPr="00774B7D">
        <w:rPr>
          <w:lang w:val="es-ES"/>
        </w:rPr>
        <w:t>Las nuevas características de lenguaje de esta versión son las siguientes:</w:t>
      </w:r>
    </w:p>
    <w:p w14:paraId="570673AE" w14:textId="77777777" w:rsidR="00774B7D" w:rsidRPr="00774B7D" w:rsidRDefault="00774B7D" w:rsidP="00774B7D">
      <w:pPr>
        <w:numPr>
          <w:ilvl w:val="0"/>
          <w:numId w:val="18"/>
        </w:numPr>
        <w:tabs>
          <w:tab w:val="left" w:pos="10260"/>
        </w:tabs>
        <w:jc w:val="both"/>
        <w:rPr>
          <w:lang w:val="es-ES"/>
        </w:rPr>
      </w:pPr>
      <w:hyperlink r:id="rId70" w:anchor="async-main" w:history="1">
        <w:r w:rsidRPr="00774B7D">
          <w:rPr>
            <w:rStyle w:val="Hipervnculo"/>
            <w:color w:val="auto"/>
            <w:u w:val="none"/>
            <w:lang w:val="es-ES"/>
          </w:rPr>
          <w:t>Método async Main</w:t>
        </w:r>
      </w:hyperlink>
      <w:r w:rsidRPr="00774B7D">
        <w:rPr>
          <w:lang w:val="es-ES"/>
        </w:rPr>
        <w:t xml:space="preserve"> </w:t>
      </w:r>
    </w:p>
    <w:p w14:paraId="2D90B1F4" w14:textId="77777777" w:rsidR="00774B7D" w:rsidRPr="00774B7D" w:rsidRDefault="00774B7D" w:rsidP="00774B7D">
      <w:pPr>
        <w:numPr>
          <w:ilvl w:val="1"/>
          <w:numId w:val="18"/>
        </w:numPr>
        <w:tabs>
          <w:tab w:val="left" w:pos="10260"/>
        </w:tabs>
        <w:jc w:val="both"/>
        <w:rPr>
          <w:lang w:val="es-ES"/>
        </w:rPr>
      </w:pPr>
      <w:r w:rsidRPr="00774B7D">
        <w:rPr>
          <w:lang w:val="es-ES"/>
        </w:rPr>
        <w:t>El punto de entrada de una aplicación puede tener el modificador async.</w:t>
      </w:r>
    </w:p>
    <w:p w14:paraId="2307AC05" w14:textId="77777777" w:rsidR="00774B7D" w:rsidRPr="00774B7D" w:rsidRDefault="00774B7D" w:rsidP="00774B7D">
      <w:pPr>
        <w:numPr>
          <w:ilvl w:val="0"/>
          <w:numId w:val="18"/>
        </w:numPr>
        <w:tabs>
          <w:tab w:val="left" w:pos="10260"/>
        </w:tabs>
        <w:jc w:val="both"/>
        <w:rPr>
          <w:lang w:val="es-ES"/>
        </w:rPr>
      </w:pPr>
      <w:hyperlink r:id="rId71" w:anchor="default-literal-expressions" w:history="1">
        <w:r w:rsidRPr="00774B7D">
          <w:rPr>
            <w:rStyle w:val="Hipervnculo"/>
            <w:color w:val="auto"/>
            <w:u w:val="none"/>
            <w:lang w:val="es-ES"/>
          </w:rPr>
          <w:t>Expresiones literales default</w:t>
        </w:r>
      </w:hyperlink>
      <w:r w:rsidRPr="00774B7D">
        <w:rPr>
          <w:lang w:val="es-ES"/>
        </w:rPr>
        <w:t xml:space="preserve"> </w:t>
      </w:r>
    </w:p>
    <w:p w14:paraId="785EEF24" w14:textId="77777777" w:rsidR="00774B7D" w:rsidRPr="00774B7D" w:rsidRDefault="00774B7D" w:rsidP="00774B7D">
      <w:pPr>
        <w:numPr>
          <w:ilvl w:val="1"/>
          <w:numId w:val="18"/>
        </w:numPr>
        <w:tabs>
          <w:tab w:val="left" w:pos="10260"/>
        </w:tabs>
        <w:jc w:val="both"/>
        <w:rPr>
          <w:lang w:val="es-ES"/>
        </w:rPr>
      </w:pPr>
      <w:r w:rsidRPr="00774B7D">
        <w:rPr>
          <w:lang w:val="es-ES"/>
        </w:rPr>
        <w:t>Se pueden usar expresiones literales predeterminadas en expresiones de valor predeterminadas cuando el tipo de destino se pueda inferir.</w:t>
      </w:r>
    </w:p>
    <w:p w14:paraId="6D09222D" w14:textId="77777777" w:rsidR="00774B7D" w:rsidRPr="00774B7D" w:rsidRDefault="00774B7D" w:rsidP="00774B7D">
      <w:pPr>
        <w:numPr>
          <w:ilvl w:val="0"/>
          <w:numId w:val="18"/>
        </w:numPr>
        <w:tabs>
          <w:tab w:val="left" w:pos="10260"/>
        </w:tabs>
        <w:jc w:val="both"/>
        <w:rPr>
          <w:lang w:val="es-ES"/>
        </w:rPr>
      </w:pPr>
      <w:hyperlink r:id="rId72" w:anchor="inferred-tuple-element-names" w:history="1">
        <w:r w:rsidRPr="00774B7D">
          <w:rPr>
            <w:rStyle w:val="Hipervnculo"/>
            <w:color w:val="auto"/>
            <w:u w:val="none"/>
            <w:lang w:val="es-ES"/>
          </w:rPr>
          <w:t>Nombres de elementos de tupla inferidos</w:t>
        </w:r>
      </w:hyperlink>
      <w:r w:rsidRPr="00774B7D">
        <w:rPr>
          <w:lang w:val="es-ES"/>
        </w:rPr>
        <w:t xml:space="preserve"> </w:t>
      </w:r>
    </w:p>
    <w:p w14:paraId="1270F9FB" w14:textId="77777777" w:rsidR="00774B7D" w:rsidRPr="00774B7D" w:rsidRDefault="00774B7D" w:rsidP="00774B7D">
      <w:pPr>
        <w:numPr>
          <w:ilvl w:val="1"/>
          <w:numId w:val="18"/>
        </w:numPr>
        <w:tabs>
          <w:tab w:val="left" w:pos="10260"/>
        </w:tabs>
        <w:jc w:val="both"/>
        <w:rPr>
          <w:lang w:val="es-ES"/>
        </w:rPr>
      </w:pPr>
      <w:r w:rsidRPr="00774B7D">
        <w:rPr>
          <w:lang w:val="es-ES"/>
        </w:rPr>
        <w:t>En muchos casos, los nombres de elementos de tupla se pueden deducir de la inicialización de la tupla.</w:t>
      </w:r>
    </w:p>
    <w:p w14:paraId="1332DFBD" w14:textId="77777777" w:rsidR="00774B7D" w:rsidRPr="00774B7D" w:rsidRDefault="00774B7D" w:rsidP="00774B7D">
      <w:pPr>
        <w:numPr>
          <w:ilvl w:val="0"/>
          <w:numId w:val="18"/>
        </w:numPr>
        <w:tabs>
          <w:tab w:val="left" w:pos="10260"/>
        </w:tabs>
        <w:jc w:val="both"/>
        <w:rPr>
          <w:lang w:val="es-ES"/>
        </w:rPr>
      </w:pPr>
      <w:hyperlink r:id="rId73" w:anchor="pattern-matching-on-generic-type-parameters" w:history="1">
        <w:r w:rsidRPr="00774B7D">
          <w:rPr>
            <w:rStyle w:val="Hipervnculo"/>
            <w:color w:val="auto"/>
            <w:u w:val="none"/>
            <w:lang w:val="es-ES"/>
          </w:rPr>
          <w:t>Coincidencia de patrones en parámetros de tipo genérico</w:t>
        </w:r>
      </w:hyperlink>
      <w:r w:rsidRPr="00774B7D">
        <w:rPr>
          <w:lang w:val="es-ES"/>
        </w:rPr>
        <w:t xml:space="preserve"> </w:t>
      </w:r>
    </w:p>
    <w:p w14:paraId="21BE0910" w14:textId="77777777" w:rsidR="00774B7D" w:rsidRPr="00774B7D" w:rsidRDefault="00774B7D" w:rsidP="00774B7D">
      <w:pPr>
        <w:numPr>
          <w:ilvl w:val="1"/>
          <w:numId w:val="18"/>
        </w:numPr>
        <w:tabs>
          <w:tab w:val="left" w:pos="10260"/>
        </w:tabs>
        <w:jc w:val="both"/>
        <w:rPr>
          <w:lang w:val="es-ES"/>
        </w:rPr>
      </w:pPr>
      <w:r w:rsidRPr="00774B7D">
        <w:rPr>
          <w:lang w:val="es-ES"/>
        </w:rPr>
        <w:t>Puede usar expresiones de coincidencia de patrones en variables cuyo tipo es un parámetro de tipo genérico.</w:t>
      </w:r>
    </w:p>
    <w:p w14:paraId="126E7585" w14:textId="77777777" w:rsidR="00774B7D" w:rsidRPr="00774B7D" w:rsidRDefault="00774B7D" w:rsidP="00816196">
      <w:pPr>
        <w:tabs>
          <w:tab w:val="left" w:pos="10260"/>
        </w:tabs>
        <w:ind w:left="450"/>
        <w:jc w:val="both"/>
        <w:rPr>
          <w:lang w:val="es-ES"/>
        </w:rPr>
      </w:pPr>
      <w:r w:rsidRPr="00774B7D">
        <w:rPr>
          <w:lang w:val="es-ES"/>
        </w:rPr>
        <w:t xml:space="preserve">Por último, el compilador tiene dos opciones, -refout y -refonly, que controlan la </w:t>
      </w:r>
      <w:hyperlink r:id="rId74" w:anchor="reference-assembly-generation" w:history="1">
        <w:r w:rsidRPr="00774B7D">
          <w:rPr>
            <w:rStyle w:val="Hipervnculo"/>
            <w:color w:val="auto"/>
            <w:u w:val="none"/>
            <w:lang w:val="es-ES"/>
          </w:rPr>
          <w:t>generación de ensamblados de referencia</w:t>
        </w:r>
      </w:hyperlink>
      <w:r w:rsidRPr="00774B7D">
        <w:rPr>
          <w:lang w:val="es-ES"/>
        </w:rPr>
        <w:t>.</w:t>
      </w:r>
    </w:p>
    <w:p w14:paraId="7379961A" w14:textId="77777777" w:rsidR="00816196" w:rsidRDefault="00816196" w:rsidP="00774B7D">
      <w:pPr>
        <w:tabs>
          <w:tab w:val="left" w:pos="10260"/>
        </w:tabs>
        <w:ind w:firstLine="450"/>
        <w:jc w:val="both"/>
        <w:rPr>
          <w:b/>
          <w:bCs/>
          <w:lang w:val="es-ES"/>
        </w:rPr>
      </w:pPr>
    </w:p>
    <w:p w14:paraId="329F2677" w14:textId="31004C3D" w:rsidR="00774B7D" w:rsidRPr="00816196" w:rsidRDefault="00774B7D" w:rsidP="00774B7D">
      <w:pPr>
        <w:tabs>
          <w:tab w:val="left" w:pos="10260"/>
        </w:tabs>
        <w:ind w:firstLine="450"/>
        <w:jc w:val="both"/>
        <w:rPr>
          <w:b/>
          <w:bCs/>
          <w:lang w:val="es-ES"/>
        </w:rPr>
      </w:pPr>
      <w:r w:rsidRPr="00816196">
        <w:rPr>
          <w:b/>
          <w:bCs/>
          <w:lang w:val="es-ES"/>
        </w:rPr>
        <w:t>C# versión 7.2</w:t>
      </w:r>
    </w:p>
    <w:p w14:paraId="1E937115" w14:textId="77777777" w:rsidR="00774B7D" w:rsidRPr="00774B7D" w:rsidRDefault="00774B7D" w:rsidP="00774B7D">
      <w:pPr>
        <w:tabs>
          <w:tab w:val="left" w:pos="10260"/>
        </w:tabs>
        <w:ind w:firstLine="450"/>
        <w:jc w:val="both"/>
        <w:rPr>
          <w:lang w:val="es-ES"/>
        </w:rPr>
      </w:pPr>
      <w:r w:rsidRPr="00816196">
        <w:rPr>
          <w:b/>
          <w:bCs/>
          <w:lang w:val="es-ES"/>
        </w:rPr>
        <w:t>C#7.2</w:t>
      </w:r>
      <w:r w:rsidRPr="00774B7D">
        <w:rPr>
          <w:lang w:val="es-ES"/>
        </w:rPr>
        <w:t xml:space="preserve"> agregó varias características de lenguaje pequeñas:</w:t>
      </w:r>
    </w:p>
    <w:p w14:paraId="196601E8" w14:textId="77777777" w:rsidR="00774B7D" w:rsidRPr="00774B7D" w:rsidRDefault="00774B7D" w:rsidP="00774B7D">
      <w:pPr>
        <w:numPr>
          <w:ilvl w:val="0"/>
          <w:numId w:val="19"/>
        </w:numPr>
        <w:tabs>
          <w:tab w:val="left" w:pos="10260"/>
        </w:tabs>
        <w:jc w:val="both"/>
        <w:rPr>
          <w:lang w:val="es-ES"/>
        </w:rPr>
      </w:pPr>
      <w:hyperlink r:id="rId75" w:anchor="safe-efficient-code-enhancements" w:history="1">
        <w:r w:rsidRPr="00774B7D">
          <w:rPr>
            <w:rStyle w:val="Hipervnculo"/>
            <w:color w:val="auto"/>
            <w:u w:val="none"/>
            <w:lang w:val="es-ES"/>
          </w:rPr>
          <w:t>Técnicas para escribir código eficiente seguro</w:t>
        </w:r>
      </w:hyperlink>
      <w:r w:rsidRPr="00774B7D">
        <w:rPr>
          <w:lang w:val="es-ES"/>
        </w:rPr>
        <w:t xml:space="preserve"> </w:t>
      </w:r>
    </w:p>
    <w:p w14:paraId="7963DB7F" w14:textId="77777777" w:rsidR="00774B7D" w:rsidRPr="00774B7D" w:rsidRDefault="00774B7D" w:rsidP="00774B7D">
      <w:pPr>
        <w:numPr>
          <w:ilvl w:val="1"/>
          <w:numId w:val="19"/>
        </w:numPr>
        <w:tabs>
          <w:tab w:val="left" w:pos="10260"/>
        </w:tabs>
        <w:jc w:val="both"/>
        <w:rPr>
          <w:lang w:val="es-ES"/>
        </w:rPr>
      </w:pPr>
      <w:r w:rsidRPr="00774B7D">
        <w:rPr>
          <w:lang w:val="es-ES"/>
        </w:rPr>
        <w:t>Una combinación de mejoras en la sintaxis que permiten trabajar con tipos de valor mediante la semántica de referencia.</w:t>
      </w:r>
    </w:p>
    <w:p w14:paraId="06E89C83" w14:textId="77777777" w:rsidR="00774B7D" w:rsidRPr="00774B7D" w:rsidRDefault="00774B7D" w:rsidP="00774B7D">
      <w:pPr>
        <w:numPr>
          <w:ilvl w:val="0"/>
          <w:numId w:val="19"/>
        </w:numPr>
        <w:tabs>
          <w:tab w:val="left" w:pos="10260"/>
        </w:tabs>
        <w:jc w:val="both"/>
        <w:rPr>
          <w:lang w:val="es-ES"/>
        </w:rPr>
      </w:pPr>
      <w:hyperlink r:id="rId76" w:anchor="non-trailing-named-arguments" w:history="1">
        <w:r w:rsidRPr="00774B7D">
          <w:rPr>
            <w:rStyle w:val="Hipervnculo"/>
            <w:color w:val="auto"/>
            <w:u w:val="none"/>
            <w:lang w:val="es-ES"/>
          </w:rPr>
          <w:t>Argumentos con nombre no finales</w:t>
        </w:r>
      </w:hyperlink>
      <w:r w:rsidRPr="00774B7D">
        <w:rPr>
          <w:lang w:val="es-ES"/>
        </w:rPr>
        <w:t xml:space="preserve"> </w:t>
      </w:r>
    </w:p>
    <w:p w14:paraId="24C90D5B" w14:textId="77777777" w:rsidR="00774B7D" w:rsidRPr="00774B7D" w:rsidRDefault="00774B7D" w:rsidP="00774B7D">
      <w:pPr>
        <w:numPr>
          <w:ilvl w:val="1"/>
          <w:numId w:val="19"/>
        </w:numPr>
        <w:tabs>
          <w:tab w:val="left" w:pos="10260"/>
        </w:tabs>
        <w:jc w:val="both"/>
        <w:rPr>
          <w:lang w:val="es-ES"/>
        </w:rPr>
      </w:pPr>
      <w:r w:rsidRPr="00774B7D">
        <w:rPr>
          <w:lang w:val="es-ES"/>
        </w:rPr>
        <w:t>Los argumentos con nombre pueden ir seguidos de argumentos posicionales.</w:t>
      </w:r>
    </w:p>
    <w:p w14:paraId="501225A3" w14:textId="77777777" w:rsidR="00774B7D" w:rsidRPr="00774B7D" w:rsidRDefault="00774B7D" w:rsidP="00774B7D">
      <w:pPr>
        <w:numPr>
          <w:ilvl w:val="0"/>
          <w:numId w:val="19"/>
        </w:numPr>
        <w:tabs>
          <w:tab w:val="left" w:pos="10260"/>
        </w:tabs>
        <w:jc w:val="both"/>
        <w:rPr>
          <w:lang w:val="es-ES"/>
        </w:rPr>
      </w:pPr>
      <w:hyperlink r:id="rId77" w:anchor="leading-underscores-in-numeric-literals" w:history="1">
        <w:r w:rsidRPr="00774B7D">
          <w:rPr>
            <w:rStyle w:val="Hipervnculo"/>
            <w:color w:val="auto"/>
            <w:u w:val="none"/>
            <w:lang w:val="es-ES"/>
          </w:rPr>
          <w:t>Caracteres de subrayado iniciales en literales numéricos</w:t>
        </w:r>
      </w:hyperlink>
      <w:r w:rsidRPr="00774B7D">
        <w:rPr>
          <w:lang w:val="es-ES"/>
        </w:rPr>
        <w:t xml:space="preserve"> </w:t>
      </w:r>
    </w:p>
    <w:p w14:paraId="633AC64A" w14:textId="77777777" w:rsidR="00774B7D" w:rsidRPr="00774B7D" w:rsidRDefault="00774B7D" w:rsidP="00774B7D">
      <w:pPr>
        <w:numPr>
          <w:ilvl w:val="1"/>
          <w:numId w:val="19"/>
        </w:numPr>
        <w:tabs>
          <w:tab w:val="left" w:pos="10260"/>
        </w:tabs>
        <w:jc w:val="both"/>
        <w:rPr>
          <w:lang w:val="es-ES"/>
        </w:rPr>
      </w:pPr>
      <w:r w:rsidRPr="00774B7D">
        <w:rPr>
          <w:lang w:val="es-ES"/>
        </w:rPr>
        <w:t>Los literales numéricos ahora pueden tener caracteres de subrayado iniciales antes de los dígitos impresos.</w:t>
      </w:r>
    </w:p>
    <w:p w14:paraId="60D5EA2F" w14:textId="77777777" w:rsidR="00774B7D" w:rsidRPr="00774B7D" w:rsidRDefault="00774B7D" w:rsidP="00774B7D">
      <w:pPr>
        <w:numPr>
          <w:ilvl w:val="0"/>
          <w:numId w:val="19"/>
        </w:numPr>
        <w:tabs>
          <w:tab w:val="left" w:pos="10260"/>
        </w:tabs>
        <w:jc w:val="both"/>
        <w:rPr>
          <w:lang w:val="es-ES"/>
        </w:rPr>
      </w:pPr>
      <w:hyperlink r:id="rId78" w:anchor="private-protected-access-modifier" w:history="1">
        <w:r w:rsidRPr="00774B7D">
          <w:rPr>
            <w:rStyle w:val="Hipervnculo"/>
            <w:color w:val="auto"/>
            <w:u w:val="none"/>
            <w:lang w:val="es-ES"/>
          </w:rPr>
          <w:t>Modificador de acceso private protected</w:t>
        </w:r>
      </w:hyperlink>
      <w:r w:rsidRPr="00774B7D">
        <w:rPr>
          <w:lang w:val="es-ES"/>
        </w:rPr>
        <w:t xml:space="preserve"> </w:t>
      </w:r>
    </w:p>
    <w:p w14:paraId="0985FD18" w14:textId="77777777" w:rsidR="00774B7D" w:rsidRPr="00774B7D" w:rsidRDefault="00774B7D" w:rsidP="00774B7D">
      <w:pPr>
        <w:numPr>
          <w:ilvl w:val="1"/>
          <w:numId w:val="19"/>
        </w:numPr>
        <w:tabs>
          <w:tab w:val="left" w:pos="10260"/>
        </w:tabs>
        <w:jc w:val="both"/>
        <w:rPr>
          <w:lang w:val="es-ES"/>
        </w:rPr>
      </w:pPr>
      <w:r w:rsidRPr="00774B7D">
        <w:rPr>
          <w:lang w:val="es-ES"/>
        </w:rPr>
        <w:t>El modificador de acceso private protected permite el acceso de clases derivadas en el mismo ensamblado.</w:t>
      </w:r>
    </w:p>
    <w:p w14:paraId="744B4A65" w14:textId="77777777" w:rsidR="00774B7D" w:rsidRPr="00774B7D" w:rsidRDefault="00774B7D" w:rsidP="00774B7D">
      <w:pPr>
        <w:numPr>
          <w:ilvl w:val="0"/>
          <w:numId w:val="19"/>
        </w:numPr>
        <w:tabs>
          <w:tab w:val="left" w:pos="10260"/>
        </w:tabs>
        <w:jc w:val="both"/>
        <w:rPr>
          <w:lang w:val="es-ES"/>
        </w:rPr>
      </w:pPr>
      <w:hyperlink r:id="rId79" w:anchor="conditional-ref-expressions" w:history="1">
        <w:r w:rsidRPr="00774B7D">
          <w:rPr>
            <w:rStyle w:val="Hipervnculo"/>
            <w:color w:val="auto"/>
            <w:u w:val="none"/>
            <w:lang w:val="es-ES"/>
          </w:rPr>
          <w:t>Expresiones ref condicionales</w:t>
        </w:r>
      </w:hyperlink>
      <w:r w:rsidRPr="00774B7D">
        <w:rPr>
          <w:lang w:val="es-ES"/>
        </w:rPr>
        <w:t xml:space="preserve"> </w:t>
      </w:r>
    </w:p>
    <w:p w14:paraId="07720C3E" w14:textId="77777777" w:rsidR="00774B7D" w:rsidRPr="00774B7D" w:rsidRDefault="00774B7D" w:rsidP="00774B7D">
      <w:pPr>
        <w:numPr>
          <w:ilvl w:val="1"/>
          <w:numId w:val="19"/>
        </w:numPr>
        <w:tabs>
          <w:tab w:val="left" w:pos="10260"/>
        </w:tabs>
        <w:jc w:val="both"/>
        <w:rPr>
          <w:lang w:val="es-ES"/>
        </w:rPr>
      </w:pPr>
      <w:r w:rsidRPr="00774B7D">
        <w:rPr>
          <w:lang w:val="es-ES"/>
        </w:rPr>
        <w:t>El resultado de una expresión condicional (?:) ahora puede ser una referencia.</w:t>
      </w:r>
    </w:p>
    <w:p w14:paraId="7A913DE4" w14:textId="77777777" w:rsidR="00816196" w:rsidRDefault="00816196" w:rsidP="00774B7D">
      <w:pPr>
        <w:tabs>
          <w:tab w:val="left" w:pos="10260"/>
        </w:tabs>
        <w:ind w:firstLine="450"/>
        <w:jc w:val="both"/>
        <w:rPr>
          <w:b/>
          <w:bCs/>
          <w:lang w:val="es-ES"/>
        </w:rPr>
      </w:pPr>
    </w:p>
    <w:p w14:paraId="3D4C4A44" w14:textId="5E338C11" w:rsidR="00774B7D" w:rsidRPr="00816196" w:rsidRDefault="00774B7D" w:rsidP="00774B7D">
      <w:pPr>
        <w:tabs>
          <w:tab w:val="left" w:pos="10260"/>
        </w:tabs>
        <w:ind w:firstLine="450"/>
        <w:jc w:val="both"/>
        <w:rPr>
          <w:b/>
          <w:bCs/>
          <w:lang w:val="es-ES"/>
        </w:rPr>
      </w:pPr>
      <w:r w:rsidRPr="00816196">
        <w:rPr>
          <w:b/>
          <w:bCs/>
          <w:lang w:val="es-ES"/>
        </w:rPr>
        <w:t>C# versión 7.3</w:t>
      </w:r>
    </w:p>
    <w:p w14:paraId="32C9DED5" w14:textId="77777777" w:rsidR="00774B7D" w:rsidRPr="00774B7D" w:rsidRDefault="00774B7D" w:rsidP="00816196">
      <w:pPr>
        <w:tabs>
          <w:tab w:val="left" w:pos="10260"/>
        </w:tabs>
        <w:ind w:left="450"/>
        <w:jc w:val="both"/>
        <w:rPr>
          <w:lang w:val="es-ES"/>
        </w:rPr>
      </w:pPr>
      <w:r w:rsidRPr="00774B7D">
        <w:rPr>
          <w:lang w:val="es-ES"/>
        </w:rPr>
        <w:t>Hay dos temas principales para la versión C# 7.3. Un tema proporciona características que permiten al código seguro ser tan eficaz como el código no seguro. El segundo tema proporciona mejoras incrementales en las características existentes. Además, se han agregado nuevas opciones de compilador en esta versión.</w:t>
      </w:r>
    </w:p>
    <w:p w14:paraId="057659D7" w14:textId="77777777" w:rsidR="00774B7D" w:rsidRPr="00774B7D" w:rsidRDefault="00774B7D" w:rsidP="00774B7D">
      <w:pPr>
        <w:tabs>
          <w:tab w:val="left" w:pos="10260"/>
        </w:tabs>
        <w:ind w:firstLine="450"/>
        <w:jc w:val="both"/>
        <w:rPr>
          <w:lang w:val="es-ES"/>
        </w:rPr>
      </w:pPr>
      <w:r w:rsidRPr="00774B7D">
        <w:rPr>
          <w:lang w:val="es-ES"/>
        </w:rPr>
        <w:t>Las siguientes características nuevas admiten el tema del mejor rendimiento para código seguro:</w:t>
      </w:r>
    </w:p>
    <w:p w14:paraId="28613305" w14:textId="77777777" w:rsidR="00774B7D" w:rsidRPr="00774B7D" w:rsidRDefault="00774B7D" w:rsidP="00774B7D">
      <w:pPr>
        <w:numPr>
          <w:ilvl w:val="0"/>
          <w:numId w:val="20"/>
        </w:numPr>
        <w:tabs>
          <w:tab w:val="left" w:pos="10260"/>
        </w:tabs>
        <w:jc w:val="both"/>
        <w:rPr>
          <w:lang w:val="es-ES"/>
        </w:rPr>
      </w:pPr>
      <w:hyperlink r:id="rId80" w:anchor="indexing-fixed-fields-does-not-require-pinning" w:history="1">
        <w:r w:rsidRPr="00774B7D">
          <w:rPr>
            <w:rStyle w:val="Hipervnculo"/>
            <w:color w:val="auto"/>
            <w:u w:val="none"/>
            <w:lang w:val="es-ES"/>
          </w:rPr>
          <w:t>Puede acceder a campos fijos sin anclar.</w:t>
        </w:r>
      </w:hyperlink>
    </w:p>
    <w:p w14:paraId="33EF1D36" w14:textId="77777777" w:rsidR="00774B7D" w:rsidRPr="00774B7D" w:rsidRDefault="00774B7D" w:rsidP="00774B7D">
      <w:pPr>
        <w:numPr>
          <w:ilvl w:val="0"/>
          <w:numId w:val="20"/>
        </w:numPr>
        <w:tabs>
          <w:tab w:val="left" w:pos="10260"/>
        </w:tabs>
        <w:jc w:val="both"/>
        <w:rPr>
          <w:lang w:val="es-ES"/>
        </w:rPr>
      </w:pPr>
      <w:hyperlink r:id="rId81" w:anchor="ref-local-variables-may-be-reassigned" w:history="1">
        <w:r w:rsidRPr="00774B7D">
          <w:rPr>
            <w:rStyle w:val="Hipervnculo"/>
            <w:color w:val="auto"/>
            <w:u w:val="none"/>
            <w:lang w:val="es-ES"/>
          </w:rPr>
          <w:t>Puede reasignar variables locales ref.</w:t>
        </w:r>
      </w:hyperlink>
    </w:p>
    <w:p w14:paraId="774064A6" w14:textId="77777777" w:rsidR="00774B7D" w:rsidRPr="00774B7D" w:rsidRDefault="00774B7D" w:rsidP="00774B7D">
      <w:pPr>
        <w:numPr>
          <w:ilvl w:val="0"/>
          <w:numId w:val="20"/>
        </w:numPr>
        <w:tabs>
          <w:tab w:val="left" w:pos="10260"/>
        </w:tabs>
        <w:jc w:val="both"/>
        <w:rPr>
          <w:lang w:val="es-ES"/>
        </w:rPr>
      </w:pPr>
      <w:hyperlink r:id="rId82" w:anchor="stackalloc-arrays-support-initializers" w:history="1">
        <w:r w:rsidRPr="00774B7D">
          <w:rPr>
            <w:rStyle w:val="Hipervnculo"/>
            <w:color w:val="auto"/>
            <w:u w:val="none"/>
            <w:lang w:val="es-ES"/>
          </w:rPr>
          <w:t>Puede usar inicializadores en matrices stackalloc.</w:t>
        </w:r>
      </w:hyperlink>
    </w:p>
    <w:p w14:paraId="7C6231CE" w14:textId="77777777" w:rsidR="00774B7D" w:rsidRPr="00774B7D" w:rsidRDefault="00774B7D" w:rsidP="00774B7D">
      <w:pPr>
        <w:numPr>
          <w:ilvl w:val="0"/>
          <w:numId w:val="20"/>
        </w:numPr>
        <w:tabs>
          <w:tab w:val="left" w:pos="10260"/>
        </w:tabs>
        <w:jc w:val="both"/>
        <w:rPr>
          <w:lang w:val="es-ES"/>
        </w:rPr>
      </w:pPr>
      <w:hyperlink r:id="rId83" w:anchor="more-types-support-the-fixed-statement" w:history="1">
        <w:r w:rsidRPr="00774B7D">
          <w:rPr>
            <w:rStyle w:val="Hipervnculo"/>
            <w:color w:val="auto"/>
            <w:u w:val="none"/>
            <w:lang w:val="es-ES"/>
          </w:rPr>
          <w:t>Puede usar instrucciones fixed con cualquier tipo que admita un patrón.</w:t>
        </w:r>
      </w:hyperlink>
    </w:p>
    <w:p w14:paraId="5E1DB5A1" w14:textId="77777777" w:rsidR="00774B7D" w:rsidRPr="00774B7D" w:rsidRDefault="00774B7D" w:rsidP="00774B7D">
      <w:pPr>
        <w:numPr>
          <w:ilvl w:val="0"/>
          <w:numId w:val="20"/>
        </w:numPr>
        <w:tabs>
          <w:tab w:val="left" w:pos="10260"/>
        </w:tabs>
        <w:jc w:val="both"/>
        <w:rPr>
          <w:lang w:val="es-ES"/>
        </w:rPr>
      </w:pPr>
      <w:hyperlink r:id="rId84" w:anchor="enhanced-generic-constraints" w:history="1">
        <w:r w:rsidRPr="00774B7D">
          <w:rPr>
            <w:rStyle w:val="Hipervnculo"/>
            <w:color w:val="auto"/>
            <w:u w:val="none"/>
            <w:lang w:val="es-ES"/>
          </w:rPr>
          <w:t>Puede usar restricciones genéricas adicionales.</w:t>
        </w:r>
      </w:hyperlink>
    </w:p>
    <w:p w14:paraId="34CDBCD4" w14:textId="77777777" w:rsidR="00774B7D" w:rsidRPr="00774B7D" w:rsidRDefault="00774B7D" w:rsidP="00774B7D">
      <w:pPr>
        <w:tabs>
          <w:tab w:val="left" w:pos="10260"/>
        </w:tabs>
        <w:ind w:firstLine="450"/>
        <w:jc w:val="both"/>
        <w:rPr>
          <w:lang w:val="es-ES"/>
        </w:rPr>
      </w:pPr>
      <w:r w:rsidRPr="00774B7D">
        <w:rPr>
          <w:lang w:val="es-ES"/>
        </w:rPr>
        <w:t>Se hicieron las mejoras siguientes a las características existentes:</w:t>
      </w:r>
    </w:p>
    <w:p w14:paraId="53D1D49A" w14:textId="77777777" w:rsidR="00774B7D" w:rsidRPr="00774B7D" w:rsidRDefault="00774B7D" w:rsidP="00774B7D">
      <w:pPr>
        <w:numPr>
          <w:ilvl w:val="0"/>
          <w:numId w:val="21"/>
        </w:numPr>
        <w:tabs>
          <w:tab w:val="left" w:pos="10260"/>
        </w:tabs>
        <w:jc w:val="both"/>
        <w:rPr>
          <w:lang w:val="es-ES"/>
        </w:rPr>
      </w:pPr>
      <w:hyperlink r:id="rId85" w:anchor="tuples-support--and-" w:history="1">
        <w:r w:rsidRPr="00774B7D">
          <w:rPr>
            <w:rStyle w:val="Hipervnculo"/>
            <w:color w:val="auto"/>
            <w:u w:val="none"/>
            <w:lang w:val="es-ES"/>
          </w:rPr>
          <w:t>Puede probar == y != con tipos de tupla.</w:t>
        </w:r>
      </w:hyperlink>
    </w:p>
    <w:p w14:paraId="33D5EBA4" w14:textId="77777777" w:rsidR="00774B7D" w:rsidRPr="00774B7D" w:rsidRDefault="00774B7D" w:rsidP="00774B7D">
      <w:pPr>
        <w:numPr>
          <w:ilvl w:val="0"/>
          <w:numId w:val="21"/>
        </w:numPr>
        <w:tabs>
          <w:tab w:val="left" w:pos="10260"/>
        </w:tabs>
        <w:jc w:val="both"/>
        <w:rPr>
          <w:lang w:val="es-ES"/>
        </w:rPr>
      </w:pPr>
      <w:hyperlink r:id="rId86" w:anchor="extend-expression-variables-in-initializers" w:history="1">
        <w:r w:rsidRPr="00774B7D">
          <w:rPr>
            <w:rStyle w:val="Hipervnculo"/>
            <w:color w:val="auto"/>
            <w:u w:val="none"/>
            <w:lang w:val="es-ES"/>
          </w:rPr>
          <w:t>Puede usar variables de expresión en más ubicaciones.</w:t>
        </w:r>
      </w:hyperlink>
    </w:p>
    <w:p w14:paraId="30BDC84C" w14:textId="77777777" w:rsidR="00774B7D" w:rsidRPr="00774B7D" w:rsidRDefault="00774B7D" w:rsidP="00774B7D">
      <w:pPr>
        <w:numPr>
          <w:ilvl w:val="0"/>
          <w:numId w:val="21"/>
        </w:numPr>
        <w:tabs>
          <w:tab w:val="left" w:pos="10260"/>
        </w:tabs>
        <w:jc w:val="both"/>
        <w:rPr>
          <w:lang w:val="es-ES"/>
        </w:rPr>
      </w:pPr>
      <w:hyperlink r:id="rId87" w:anchor="attach-attributes-to-the-backing-fields-for-auto-implemented-properties" w:history="1">
        <w:r w:rsidRPr="00774B7D">
          <w:rPr>
            <w:rStyle w:val="Hipervnculo"/>
            <w:color w:val="auto"/>
            <w:u w:val="none"/>
            <w:lang w:val="es-ES"/>
          </w:rPr>
          <w:t>Puede asociar atributos al campo de respaldo de las propiedades autoimplementadas.</w:t>
        </w:r>
      </w:hyperlink>
    </w:p>
    <w:p w14:paraId="7BB9DDA7" w14:textId="77777777" w:rsidR="00774B7D" w:rsidRPr="00774B7D" w:rsidRDefault="00774B7D" w:rsidP="00774B7D">
      <w:pPr>
        <w:numPr>
          <w:ilvl w:val="0"/>
          <w:numId w:val="21"/>
        </w:numPr>
        <w:tabs>
          <w:tab w:val="left" w:pos="10260"/>
        </w:tabs>
        <w:jc w:val="both"/>
        <w:rPr>
          <w:lang w:val="es-ES"/>
        </w:rPr>
      </w:pPr>
      <w:hyperlink r:id="rId88" w:anchor="in-method-overload-resolution-tiebreaker" w:history="1">
        <w:r w:rsidRPr="00774B7D">
          <w:rPr>
            <w:rStyle w:val="Hipervnculo"/>
            <w:color w:val="auto"/>
            <w:u w:val="none"/>
            <w:lang w:val="es-ES"/>
          </w:rPr>
          <w:t>Se ha mejorado la resolución de métodos cuando los argumentos difieren en in.</w:t>
        </w:r>
      </w:hyperlink>
    </w:p>
    <w:p w14:paraId="24794BE7" w14:textId="77777777" w:rsidR="00774B7D" w:rsidRPr="00774B7D" w:rsidRDefault="00774B7D" w:rsidP="00774B7D">
      <w:pPr>
        <w:numPr>
          <w:ilvl w:val="0"/>
          <w:numId w:val="21"/>
        </w:numPr>
        <w:tabs>
          <w:tab w:val="left" w:pos="10260"/>
        </w:tabs>
        <w:jc w:val="both"/>
        <w:rPr>
          <w:lang w:val="es-ES"/>
        </w:rPr>
      </w:pPr>
      <w:hyperlink r:id="rId89" w:anchor="improved-overload-candidates" w:history="1">
        <w:r w:rsidRPr="00774B7D">
          <w:rPr>
            <w:rStyle w:val="Hipervnculo"/>
            <w:color w:val="auto"/>
            <w:u w:val="none"/>
            <w:lang w:val="es-ES"/>
          </w:rPr>
          <w:t>La resolución de sobrecarga tiene ahora menos casos ambiguos.</w:t>
        </w:r>
      </w:hyperlink>
    </w:p>
    <w:p w14:paraId="5C6196B0" w14:textId="77777777" w:rsidR="00774B7D" w:rsidRPr="00774B7D" w:rsidRDefault="00774B7D" w:rsidP="00774B7D">
      <w:pPr>
        <w:tabs>
          <w:tab w:val="left" w:pos="10260"/>
        </w:tabs>
        <w:ind w:firstLine="450"/>
        <w:jc w:val="both"/>
        <w:rPr>
          <w:lang w:val="es-ES"/>
        </w:rPr>
      </w:pPr>
      <w:r w:rsidRPr="00774B7D">
        <w:rPr>
          <w:lang w:val="es-ES"/>
        </w:rPr>
        <w:t>Las nuevas opciones del compilador son:</w:t>
      </w:r>
    </w:p>
    <w:p w14:paraId="26DEB980" w14:textId="77777777" w:rsidR="00774B7D" w:rsidRPr="00774B7D" w:rsidRDefault="00774B7D" w:rsidP="00774B7D">
      <w:pPr>
        <w:numPr>
          <w:ilvl w:val="0"/>
          <w:numId w:val="22"/>
        </w:numPr>
        <w:tabs>
          <w:tab w:val="left" w:pos="10260"/>
        </w:tabs>
        <w:jc w:val="both"/>
        <w:rPr>
          <w:lang w:val="es-ES"/>
        </w:rPr>
      </w:pPr>
      <w:hyperlink r:id="rId90" w:anchor="public-or-open-source-signing" w:history="1">
        <w:r w:rsidRPr="00774B7D">
          <w:rPr>
            <w:rStyle w:val="Hipervnculo"/>
            <w:color w:val="auto"/>
            <w:u w:val="none"/>
            <w:lang w:val="es-ES"/>
          </w:rPr>
          <w:t>-publicsign para habilitar la firma de ensamblados de software de código abierto (OSS).</w:t>
        </w:r>
      </w:hyperlink>
    </w:p>
    <w:p w14:paraId="497F3BFD" w14:textId="77777777" w:rsidR="00774B7D" w:rsidRPr="00774B7D" w:rsidRDefault="00774B7D" w:rsidP="00774B7D">
      <w:pPr>
        <w:numPr>
          <w:ilvl w:val="0"/>
          <w:numId w:val="22"/>
        </w:numPr>
        <w:tabs>
          <w:tab w:val="left" w:pos="10260"/>
        </w:tabs>
        <w:jc w:val="both"/>
        <w:rPr>
          <w:lang w:val="es-ES"/>
        </w:rPr>
      </w:pPr>
      <w:hyperlink r:id="rId91" w:anchor="pathmap" w:history="1">
        <w:r w:rsidRPr="00774B7D">
          <w:rPr>
            <w:rStyle w:val="Hipervnculo"/>
            <w:color w:val="auto"/>
            <w:u w:val="none"/>
            <w:lang w:val="es-ES"/>
          </w:rPr>
          <w:t>-pathmap para proporcionar una asignación para los directorios de origen.</w:t>
        </w:r>
      </w:hyperlink>
    </w:p>
    <w:p w14:paraId="09B775EC" w14:textId="77777777" w:rsidR="00816196" w:rsidRDefault="00816196" w:rsidP="00774B7D">
      <w:pPr>
        <w:tabs>
          <w:tab w:val="left" w:pos="10260"/>
        </w:tabs>
        <w:ind w:firstLine="450"/>
        <w:jc w:val="both"/>
        <w:rPr>
          <w:b/>
          <w:bCs/>
          <w:lang w:val="es-ES"/>
        </w:rPr>
      </w:pPr>
    </w:p>
    <w:p w14:paraId="312D469B" w14:textId="11050C59" w:rsidR="00774B7D" w:rsidRPr="00816196" w:rsidRDefault="00774B7D" w:rsidP="00774B7D">
      <w:pPr>
        <w:tabs>
          <w:tab w:val="left" w:pos="10260"/>
        </w:tabs>
        <w:ind w:firstLine="450"/>
        <w:jc w:val="both"/>
        <w:rPr>
          <w:b/>
          <w:bCs/>
          <w:lang w:val="es-ES"/>
        </w:rPr>
      </w:pPr>
      <w:r w:rsidRPr="00816196">
        <w:rPr>
          <w:b/>
          <w:bCs/>
          <w:lang w:val="es-ES"/>
        </w:rPr>
        <w:t>C# versión 8.0</w:t>
      </w:r>
    </w:p>
    <w:p w14:paraId="30FA7F27" w14:textId="77777777" w:rsidR="00774B7D" w:rsidRPr="00774B7D" w:rsidRDefault="00774B7D" w:rsidP="00816196">
      <w:pPr>
        <w:tabs>
          <w:tab w:val="left" w:pos="10260"/>
        </w:tabs>
        <w:ind w:left="360" w:firstLine="90"/>
        <w:jc w:val="both"/>
        <w:rPr>
          <w:lang w:val="es-ES"/>
        </w:rPr>
      </w:pPr>
      <w:r w:rsidRPr="00816196">
        <w:rPr>
          <w:b/>
          <w:bCs/>
          <w:lang w:val="es-ES"/>
        </w:rPr>
        <w:t>C# 8.0</w:t>
      </w:r>
      <w:r w:rsidRPr="00774B7D">
        <w:rPr>
          <w:lang w:val="es-ES"/>
        </w:rPr>
        <w:t xml:space="preserve"> es la primera versión C# principal que tiene como destino específicamente .NET Core. Algunas características se basan en nuevas funcionalidades de CLR, otras en tipos de biblioteca agregados solo a .NET Core. C# 8.0 agrega las siguientes características y mejoras al lenguaje C#:</w:t>
      </w:r>
    </w:p>
    <w:p w14:paraId="14ECC2A7" w14:textId="77777777" w:rsidR="00774B7D" w:rsidRPr="00774B7D" w:rsidRDefault="00774B7D" w:rsidP="00774B7D">
      <w:pPr>
        <w:numPr>
          <w:ilvl w:val="0"/>
          <w:numId w:val="23"/>
        </w:numPr>
        <w:tabs>
          <w:tab w:val="left" w:pos="10260"/>
        </w:tabs>
        <w:jc w:val="both"/>
        <w:rPr>
          <w:lang w:val="es-ES"/>
        </w:rPr>
      </w:pPr>
      <w:hyperlink r:id="rId92" w:anchor="readonly-members" w:history="1">
        <w:r w:rsidRPr="00774B7D">
          <w:rPr>
            <w:rStyle w:val="Hipervnculo"/>
            <w:color w:val="auto"/>
            <w:u w:val="none"/>
            <w:lang w:val="es-ES"/>
          </w:rPr>
          <w:t>Miembros de solo lectura</w:t>
        </w:r>
      </w:hyperlink>
    </w:p>
    <w:p w14:paraId="59F43F15" w14:textId="77777777" w:rsidR="00774B7D" w:rsidRPr="00774B7D" w:rsidRDefault="00774B7D" w:rsidP="00774B7D">
      <w:pPr>
        <w:numPr>
          <w:ilvl w:val="0"/>
          <w:numId w:val="23"/>
        </w:numPr>
        <w:tabs>
          <w:tab w:val="left" w:pos="10260"/>
        </w:tabs>
        <w:jc w:val="both"/>
        <w:rPr>
          <w:lang w:val="es-ES"/>
        </w:rPr>
      </w:pPr>
      <w:hyperlink r:id="rId93" w:anchor="default-interface-methods" w:history="1">
        <w:r w:rsidRPr="00774B7D">
          <w:rPr>
            <w:rStyle w:val="Hipervnculo"/>
            <w:color w:val="auto"/>
            <w:u w:val="none"/>
            <w:lang w:val="es-ES"/>
          </w:rPr>
          <w:t>Métodos de interfaz predeterminados</w:t>
        </w:r>
      </w:hyperlink>
    </w:p>
    <w:p w14:paraId="0A24EE3C" w14:textId="77777777" w:rsidR="00774B7D" w:rsidRPr="00774B7D" w:rsidRDefault="00774B7D" w:rsidP="00774B7D">
      <w:pPr>
        <w:numPr>
          <w:ilvl w:val="0"/>
          <w:numId w:val="23"/>
        </w:numPr>
        <w:tabs>
          <w:tab w:val="left" w:pos="10260"/>
        </w:tabs>
        <w:jc w:val="both"/>
        <w:rPr>
          <w:lang w:val="es-ES"/>
        </w:rPr>
      </w:pPr>
      <w:hyperlink r:id="rId94" w:anchor="more-patterns-in-more-places" w:history="1">
        <w:r w:rsidRPr="00774B7D">
          <w:rPr>
            <w:rStyle w:val="Hipervnculo"/>
            <w:color w:val="auto"/>
            <w:u w:val="none"/>
            <w:lang w:val="es-ES"/>
          </w:rPr>
          <w:t>Mejoras de coincidencia de patrones</w:t>
        </w:r>
      </w:hyperlink>
      <w:r w:rsidRPr="00774B7D">
        <w:rPr>
          <w:lang w:val="es-ES"/>
        </w:rPr>
        <w:t xml:space="preserve">: </w:t>
      </w:r>
    </w:p>
    <w:p w14:paraId="45D432F6" w14:textId="77777777" w:rsidR="00774B7D" w:rsidRPr="00774B7D" w:rsidRDefault="00774B7D" w:rsidP="00774B7D">
      <w:pPr>
        <w:numPr>
          <w:ilvl w:val="1"/>
          <w:numId w:val="23"/>
        </w:numPr>
        <w:tabs>
          <w:tab w:val="left" w:pos="10260"/>
        </w:tabs>
        <w:jc w:val="both"/>
        <w:rPr>
          <w:lang w:val="es-ES"/>
        </w:rPr>
      </w:pPr>
      <w:hyperlink r:id="rId95" w:anchor="switch-expressions" w:history="1">
        <w:r w:rsidRPr="00774B7D">
          <w:rPr>
            <w:rStyle w:val="Hipervnculo"/>
            <w:color w:val="auto"/>
            <w:u w:val="none"/>
            <w:lang w:val="es-ES"/>
          </w:rPr>
          <w:t>Expresiones switch</w:t>
        </w:r>
      </w:hyperlink>
    </w:p>
    <w:p w14:paraId="78B3E5EC" w14:textId="77777777" w:rsidR="00774B7D" w:rsidRPr="00774B7D" w:rsidRDefault="00774B7D" w:rsidP="00774B7D">
      <w:pPr>
        <w:numPr>
          <w:ilvl w:val="1"/>
          <w:numId w:val="23"/>
        </w:numPr>
        <w:tabs>
          <w:tab w:val="left" w:pos="10260"/>
        </w:tabs>
        <w:jc w:val="both"/>
        <w:rPr>
          <w:lang w:val="es-ES"/>
        </w:rPr>
      </w:pPr>
      <w:hyperlink r:id="rId96" w:anchor="property-patterns" w:history="1">
        <w:r w:rsidRPr="00774B7D">
          <w:rPr>
            <w:rStyle w:val="Hipervnculo"/>
            <w:color w:val="auto"/>
            <w:u w:val="none"/>
            <w:lang w:val="es-ES"/>
          </w:rPr>
          <w:t>Patrones de propiedades</w:t>
        </w:r>
      </w:hyperlink>
    </w:p>
    <w:p w14:paraId="288897C8" w14:textId="77777777" w:rsidR="00774B7D" w:rsidRPr="00774B7D" w:rsidRDefault="00774B7D" w:rsidP="00774B7D">
      <w:pPr>
        <w:numPr>
          <w:ilvl w:val="1"/>
          <w:numId w:val="23"/>
        </w:numPr>
        <w:tabs>
          <w:tab w:val="left" w:pos="10260"/>
        </w:tabs>
        <w:jc w:val="both"/>
        <w:rPr>
          <w:lang w:val="es-ES"/>
        </w:rPr>
      </w:pPr>
      <w:hyperlink r:id="rId97" w:anchor="tuple-patterns" w:history="1">
        <w:r w:rsidRPr="00774B7D">
          <w:rPr>
            <w:rStyle w:val="Hipervnculo"/>
            <w:color w:val="auto"/>
            <w:u w:val="none"/>
            <w:lang w:val="es-ES"/>
          </w:rPr>
          <w:t>Patrones de tupla</w:t>
        </w:r>
      </w:hyperlink>
    </w:p>
    <w:p w14:paraId="1B338FAD" w14:textId="77777777" w:rsidR="00774B7D" w:rsidRPr="00774B7D" w:rsidRDefault="00774B7D" w:rsidP="00774B7D">
      <w:pPr>
        <w:numPr>
          <w:ilvl w:val="1"/>
          <w:numId w:val="23"/>
        </w:numPr>
        <w:tabs>
          <w:tab w:val="left" w:pos="10260"/>
        </w:tabs>
        <w:jc w:val="both"/>
        <w:rPr>
          <w:lang w:val="es-ES"/>
        </w:rPr>
      </w:pPr>
      <w:hyperlink r:id="rId98" w:anchor="positional-patterns" w:history="1">
        <w:r w:rsidRPr="00774B7D">
          <w:rPr>
            <w:rStyle w:val="Hipervnculo"/>
            <w:color w:val="auto"/>
            <w:u w:val="none"/>
            <w:lang w:val="es-ES"/>
          </w:rPr>
          <w:t>Patrones posicionales</w:t>
        </w:r>
      </w:hyperlink>
    </w:p>
    <w:p w14:paraId="241BA648" w14:textId="77777777" w:rsidR="00774B7D" w:rsidRPr="00774B7D" w:rsidRDefault="00774B7D" w:rsidP="00774B7D">
      <w:pPr>
        <w:numPr>
          <w:ilvl w:val="0"/>
          <w:numId w:val="23"/>
        </w:numPr>
        <w:tabs>
          <w:tab w:val="left" w:pos="10260"/>
        </w:tabs>
        <w:jc w:val="both"/>
        <w:rPr>
          <w:lang w:val="es-ES"/>
        </w:rPr>
      </w:pPr>
      <w:hyperlink r:id="rId99" w:anchor="using-declarations" w:history="1">
        <w:r w:rsidRPr="00774B7D">
          <w:rPr>
            <w:rStyle w:val="Hipervnculo"/>
            <w:color w:val="auto"/>
            <w:u w:val="none"/>
            <w:lang w:val="es-ES"/>
          </w:rPr>
          <w:t>Declaraciones using</w:t>
        </w:r>
      </w:hyperlink>
    </w:p>
    <w:p w14:paraId="53C6E81B" w14:textId="77777777" w:rsidR="00774B7D" w:rsidRPr="00774B7D" w:rsidRDefault="00774B7D" w:rsidP="00774B7D">
      <w:pPr>
        <w:numPr>
          <w:ilvl w:val="0"/>
          <w:numId w:val="23"/>
        </w:numPr>
        <w:tabs>
          <w:tab w:val="left" w:pos="10260"/>
        </w:tabs>
        <w:jc w:val="both"/>
        <w:rPr>
          <w:lang w:val="es-ES"/>
        </w:rPr>
      </w:pPr>
      <w:hyperlink r:id="rId100" w:anchor="static-local-functions" w:history="1">
        <w:r w:rsidRPr="00774B7D">
          <w:rPr>
            <w:rStyle w:val="Hipervnculo"/>
            <w:color w:val="auto"/>
            <w:u w:val="none"/>
            <w:lang w:val="es-ES"/>
          </w:rPr>
          <w:t>Funciones locales estáticas</w:t>
        </w:r>
      </w:hyperlink>
    </w:p>
    <w:p w14:paraId="10C32662" w14:textId="77777777" w:rsidR="00774B7D" w:rsidRPr="00774B7D" w:rsidRDefault="00774B7D" w:rsidP="00774B7D">
      <w:pPr>
        <w:numPr>
          <w:ilvl w:val="0"/>
          <w:numId w:val="23"/>
        </w:numPr>
        <w:tabs>
          <w:tab w:val="left" w:pos="10260"/>
        </w:tabs>
        <w:jc w:val="both"/>
        <w:rPr>
          <w:lang w:val="es-ES"/>
        </w:rPr>
      </w:pPr>
      <w:hyperlink r:id="rId101" w:anchor="disposable-ref-structs" w:history="1">
        <w:r w:rsidRPr="00774B7D">
          <w:rPr>
            <w:rStyle w:val="Hipervnculo"/>
            <w:color w:val="auto"/>
            <w:u w:val="none"/>
            <w:lang w:val="es-ES"/>
          </w:rPr>
          <w:t>Estructuras ref descartables</w:t>
        </w:r>
      </w:hyperlink>
    </w:p>
    <w:p w14:paraId="29A43786" w14:textId="77777777" w:rsidR="00774B7D" w:rsidRPr="00774B7D" w:rsidRDefault="00774B7D" w:rsidP="00774B7D">
      <w:pPr>
        <w:numPr>
          <w:ilvl w:val="0"/>
          <w:numId w:val="23"/>
        </w:numPr>
        <w:tabs>
          <w:tab w:val="left" w:pos="10260"/>
        </w:tabs>
        <w:jc w:val="both"/>
        <w:rPr>
          <w:lang w:val="es-ES"/>
        </w:rPr>
      </w:pPr>
      <w:hyperlink r:id="rId102" w:history="1">
        <w:r w:rsidRPr="00774B7D">
          <w:rPr>
            <w:rStyle w:val="Hipervnculo"/>
            <w:color w:val="auto"/>
            <w:u w:val="none"/>
            <w:lang w:val="es-ES"/>
          </w:rPr>
          <w:t>Tipos de referencia que aceptan valores null</w:t>
        </w:r>
      </w:hyperlink>
    </w:p>
    <w:p w14:paraId="1BF2D2D1" w14:textId="77777777" w:rsidR="00774B7D" w:rsidRPr="00774B7D" w:rsidRDefault="00774B7D" w:rsidP="00774B7D">
      <w:pPr>
        <w:numPr>
          <w:ilvl w:val="0"/>
          <w:numId w:val="23"/>
        </w:numPr>
        <w:tabs>
          <w:tab w:val="left" w:pos="10260"/>
        </w:tabs>
        <w:jc w:val="both"/>
        <w:rPr>
          <w:lang w:val="es-ES"/>
        </w:rPr>
      </w:pPr>
      <w:hyperlink r:id="rId103" w:anchor="asynchronous-streams" w:history="1">
        <w:r w:rsidRPr="00774B7D">
          <w:rPr>
            <w:rStyle w:val="Hipervnculo"/>
            <w:color w:val="auto"/>
            <w:u w:val="none"/>
            <w:lang w:val="es-ES"/>
          </w:rPr>
          <w:t>Secuencias asincrónicas</w:t>
        </w:r>
      </w:hyperlink>
    </w:p>
    <w:p w14:paraId="4D8E6C2C" w14:textId="77777777" w:rsidR="00774B7D" w:rsidRPr="00774B7D" w:rsidRDefault="00774B7D" w:rsidP="00774B7D">
      <w:pPr>
        <w:numPr>
          <w:ilvl w:val="0"/>
          <w:numId w:val="23"/>
        </w:numPr>
        <w:tabs>
          <w:tab w:val="left" w:pos="10260"/>
        </w:tabs>
        <w:jc w:val="both"/>
        <w:rPr>
          <w:lang w:val="es-ES"/>
        </w:rPr>
      </w:pPr>
      <w:hyperlink r:id="rId104" w:anchor="indices-and-ranges" w:history="1">
        <w:r w:rsidRPr="00774B7D">
          <w:rPr>
            <w:rStyle w:val="Hipervnculo"/>
            <w:color w:val="auto"/>
            <w:u w:val="none"/>
            <w:lang w:val="es-ES"/>
          </w:rPr>
          <w:t>Índices y rangos</w:t>
        </w:r>
      </w:hyperlink>
    </w:p>
    <w:p w14:paraId="6BD8C26D" w14:textId="77777777" w:rsidR="00774B7D" w:rsidRPr="00774B7D" w:rsidRDefault="00774B7D" w:rsidP="00774B7D">
      <w:pPr>
        <w:numPr>
          <w:ilvl w:val="0"/>
          <w:numId w:val="23"/>
        </w:numPr>
        <w:tabs>
          <w:tab w:val="left" w:pos="10260"/>
        </w:tabs>
        <w:jc w:val="both"/>
        <w:rPr>
          <w:lang w:val="es-ES"/>
        </w:rPr>
      </w:pPr>
      <w:hyperlink r:id="rId105" w:anchor="null-coalescing-assignment" w:history="1">
        <w:r w:rsidRPr="00774B7D">
          <w:rPr>
            <w:rStyle w:val="Hipervnculo"/>
            <w:color w:val="auto"/>
            <w:u w:val="none"/>
            <w:lang w:val="es-ES"/>
          </w:rPr>
          <w:t>Asignación de uso combinado de NULL</w:t>
        </w:r>
      </w:hyperlink>
    </w:p>
    <w:p w14:paraId="75A7C5C2" w14:textId="77777777" w:rsidR="00774B7D" w:rsidRPr="00774B7D" w:rsidRDefault="00774B7D" w:rsidP="00774B7D">
      <w:pPr>
        <w:numPr>
          <w:ilvl w:val="0"/>
          <w:numId w:val="23"/>
        </w:numPr>
        <w:tabs>
          <w:tab w:val="left" w:pos="10260"/>
        </w:tabs>
        <w:jc w:val="both"/>
        <w:rPr>
          <w:lang w:val="es-ES"/>
        </w:rPr>
      </w:pPr>
      <w:hyperlink r:id="rId106" w:anchor="unmanaged-constructed-types" w:history="1">
        <w:r w:rsidRPr="00774B7D">
          <w:rPr>
            <w:rStyle w:val="Hipervnculo"/>
            <w:color w:val="auto"/>
            <w:u w:val="none"/>
            <w:lang w:val="es-ES"/>
          </w:rPr>
          <w:t>Tipos construidos no administrados</w:t>
        </w:r>
      </w:hyperlink>
    </w:p>
    <w:p w14:paraId="405A8E8D" w14:textId="77777777" w:rsidR="00774B7D" w:rsidRPr="00774B7D" w:rsidRDefault="00774B7D" w:rsidP="00774B7D">
      <w:pPr>
        <w:numPr>
          <w:ilvl w:val="0"/>
          <w:numId w:val="23"/>
        </w:numPr>
        <w:tabs>
          <w:tab w:val="left" w:pos="10260"/>
        </w:tabs>
        <w:jc w:val="both"/>
        <w:rPr>
          <w:lang w:val="es-ES"/>
        </w:rPr>
      </w:pPr>
      <w:hyperlink r:id="rId107" w:anchor="stackalloc-in-nested-expressions" w:history="1">
        <w:r w:rsidRPr="00774B7D">
          <w:rPr>
            <w:rStyle w:val="Hipervnculo"/>
            <w:color w:val="auto"/>
            <w:u w:val="none"/>
            <w:lang w:val="es-ES"/>
          </w:rPr>
          <w:t>Stackalloc en expresiones anidadas</w:t>
        </w:r>
      </w:hyperlink>
    </w:p>
    <w:p w14:paraId="6D1B806D" w14:textId="77777777" w:rsidR="00774B7D" w:rsidRPr="00774B7D" w:rsidRDefault="00774B7D" w:rsidP="00774B7D">
      <w:pPr>
        <w:numPr>
          <w:ilvl w:val="0"/>
          <w:numId w:val="23"/>
        </w:numPr>
        <w:tabs>
          <w:tab w:val="left" w:pos="10260"/>
        </w:tabs>
        <w:jc w:val="both"/>
        <w:rPr>
          <w:lang w:val="es-ES"/>
        </w:rPr>
      </w:pPr>
      <w:hyperlink r:id="rId108" w:anchor="enhancement-of-interpolated-verbatim-strings" w:history="1">
        <w:r w:rsidRPr="00774B7D">
          <w:rPr>
            <w:rStyle w:val="Hipervnculo"/>
            <w:color w:val="auto"/>
            <w:u w:val="none"/>
            <w:lang w:val="es-ES"/>
          </w:rPr>
          <w:t>Mejora de las cadenas textuales interpoladas</w:t>
        </w:r>
      </w:hyperlink>
    </w:p>
    <w:p w14:paraId="531AC132" w14:textId="2242C040" w:rsidR="00774B7D" w:rsidRDefault="00774B7D" w:rsidP="00816196">
      <w:pPr>
        <w:tabs>
          <w:tab w:val="left" w:pos="10260"/>
        </w:tabs>
        <w:ind w:left="360" w:firstLine="90"/>
        <w:jc w:val="both"/>
        <w:rPr>
          <w:lang w:val="es-ES"/>
        </w:rPr>
      </w:pPr>
      <w:r w:rsidRPr="00774B7D">
        <w:rPr>
          <w:lang w:val="es-ES"/>
        </w:rPr>
        <w:t>Los miembros de interfaz predeterminados requieren mejoras en CLR. Estas características se agregaron en CLR para .NET Core 3.0. Los intervalos y los índices, y los flujos asincrónicos requieren nuevos tipos en las bibliotecas de .NET Core 3.0. Los tipos de referencia que aceptan valores NULL, aunque se implementan en el compilador, son mucho más útiles cuando se anotan bibliotecas para proporcionar información semántica relativa al estado NULL de los argumentos y los valores devueltos. Esas anotaciones se agregan a las bibliotecas de .NET Core.</w:t>
      </w:r>
    </w:p>
    <w:p w14:paraId="75D61B5B" w14:textId="31E47688" w:rsidR="00816196" w:rsidRDefault="00816196" w:rsidP="00816196">
      <w:pPr>
        <w:tabs>
          <w:tab w:val="left" w:pos="10260"/>
        </w:tabs>
        <w:ind w:left="360" w:firstLine="90"/>
        <w:jc w:val="both"/>
        <w:rPr>
          <w:lang w:val="es-ES"/>
        </w:rPr>
      </w:pPr>
    </w:p>
    <w:p w14:paraId="086A131E" w14:textId="77777777" w:rsidR="00816196" w:rsidRDefault="00816196" w:rsidP="00816196">
      <w:pPr>
        <w:tabs>
          <w:tab w:val="left" w:pos="10260"/>
        </w:tabs>
        <w:ind w:left="360" w:firstLine="90"/>
        <w:jc w:val="both"/>
        <w:rPr>
          <w:lang w:val="es-ES"/>
        </w:rPr>
      </w:pPr>
    </w:p>
    <w:p w14:paraId="17F933D3" w14:textId="77777777" w:rsidR="00816196" w:rsidRDefault="00816196" w:rsidP="00816196">
      <w:pPr>
        <w:tabs>
          <w:tab w:val="left" w:pos="10260"/>
        </w:tabs>
        <w:ind w:left="360" w:firstLine="90"/>
        <w:jc w:val="both"/>
        <w:rPr>
          <w:lang w:val="es-ES"/>
        </w:rPr>
      </w:pPr>
    </w:p>
    <w:p w14:paraId="68515C8A" w14:textId="77777777" w:rsidR="00816196" w:rsidRDefault="00816196" w:rsidP="00816196">
      <w:pPr>
        <w:tabs>
          <w:tab w:val="left" w:pos="10260"/>
        </w:tabs>
        <w:ind w:left="360" w:firstLine="90"/>
        <w:jc w:val="both"/>
        <w:rPr>
          <w:lang w:val="es-ES"/>
        </w:rPr>
      </w:pPr>
    </w:p>
    <w:p w14:paraId="0E6DDB2A" w14:textId="77777777" w:rsidR="00816196" w:rsidRDefault="00816196" w:rsidP="00816196">
      <w:pPr>
        <w:tabs>
          <w:tab w:val="left" w:pos="10260"/>
        </w:tabs>
        <w:ind w:left="360" w:firstLine="90"/>
        <w:jc w:val="both"/>
        <w:rPr>
          <w:lang w:val="es-ES"/>
        </w:rPr>
      </w:pPr>
    </w:p>
    <w:p w14:paraId="18EC5D5D" w14:textId="77777777" w:rsidR="00816196" w:rsidRDefault="00816196" w:rsidP="00816196">
      <w:pPr>
        <w:tabs>
          <w:tab w:val="left" w:pos="10260"/>
        </w:tabs>
        <w:ind w:left="360" w:firstLine="90"/>
        <w:jc w:val="both"/>
        <w:rPr>
          <w:lang w:val="es-ES"/>
        </w:rPr>
      </w:pPr>
    </w:p>
    <w:p w14:paraId="6155E86B" w14:textId="77777777" w:rsidR="00816196" w:rsidRDefault="00816196" w:rsidP="00816196">
      <w:pPr>
        <w:tabs>
          <w:tab w:val="left" w:pos="10260"/>
        </w:tabs>
        <w:ind w:left="360" w:firstLine="90"/>
        <w:jc w:val="both"/>
        <w:rPr>
          <w:lang w:val="es-ES"/>
        </w:rPr>
      </w:pPr>
    </w:p>
    <w:p w14:paraId="318DFB87" w14:textId="77777777" w:rsidR="00816196" w:rsidRDefault="00816196" w:rsidP="00816196">
      <w:pPr>
        <w:tabs>
          <w:tab w:val="left" w:pos="10260"/>
        </w:tabs>
        <w:ind w:left="360" w:firstLine="90"/>
        <w:jc w:val="both"/>
        <w:rPr>
          <w:lang w:val="es-ES"/>
        </w:rPr>
      </w:pPr>
    </w:p>
    <w:p w14:paraId="5E19909A" w14:textId="77777777" w:rsidR="00816196" w:rsidRDefault="00816196" w:rsidP="00816196">
      <w:pPr>
        <w:tabs>
          <w:tab w:val="left" w:pos="10260"/>
        </w:tabs>
        <w:ind w:left="360" w:firstLine="90"/>
        <w:jc w:val="both"/>
        <w:rPr>
          <w:lang w:val="es-ES"/>
        </w:rPr>
      </w:pPr>
    </w:p>
    <w:p w14:paraId="02E843A6" w14:textId="2EF73E30" w:rsidR="00816196" w:rsidRPr="00816196" w:rsidRDefault="00816196" w:rsidP="00816196">
      <w:pPr>
        <w:tabs>
          <w:tab w:val="left" w:pos="10260"/>
        </w:tabs>
        <w:ind w:left="360" w:firstLine="90"/>
        <w:jc w:val="both"/>
        <w:rPr>
          <w:lang w:val="es-ES"/>
        </w:rPr>
      </w:pPr>
      <w:r w:rsidRPr="00816196">
        <w:rPr>
          <w:b/>
          <w:bCs/>
          <w:lang w:val="es-ES"/>
        </w:rPr>
        <w:lastRenderedPageBreak/>
        <w:t>C# 9.0</w:t>
      </w:r>
      <w:r w:rsidRPr="00816196">
        <w:rPr>
          <w:lang w:val="es-ES"/>
        </w:rPr>
        <w:t xml:space="preserve"> agrega las siguientes características y mejoras al lenguaje C#:</w:t>
      </w:r>
    </w:p>
    <w:p w14:paraId="2377D7C0" w14:textId="77777777" w:rsidR="00816196" w:rsidRPr="00816196" w:rsidRDefault="00816196" w:rsidP="00816196">
      <w:pPr>
        <w:numPr>
          <w:ilvl w:val="0"/>
          <w:numId w:val="24"/>
        </w:numPr>
        <w:tabs>
          <w:tab w:val="left" w:pos="10260"/>
        </w:tabs>
        <w:jc w:val="both"/>
        <w:rPr>
          <w:lang w:val="es-ES"/>
        </w:rPr>
      </w:pPr>
      <w:hyperlink r:id="rId109" w:anchor="record-types" w:history="1">
        <w:r w:rsidRPr="00816196">
          <w:rPr>
            <w:rStyle w:val="Hipervnculo"/>
            <w:color w:val="auto"/>
            <w:u w:val="none"/>
            <w:lang w:val="es-ES"/>
          </w:rPr>
          <w:t>Registros</w:t>
        </w:r>
      </w:hyperlink>
    </w:p>
    <w:p w14:paraId="479CAD2E" w14:textId="77777777" w:rsidR="00816196" w:rsidRPr="00816196" w:rsidRDefault="00816196" w:rsidP="00816196">
      <w:pPr>
        <w:numPr>
          <w:ilvl w:val="0"/>
          <w:numId w:val="24"/>
        </w:numPr>
        <w:tabs>
          <w:tab w:val="left" w:pos="10260"/>
        </w:tabs>
        <w:jc w:val="both"/>
        <w:rPr>
          <w:lang w:val="es-ES"/>
        </w:rPr>
      </w:pPr>
      <w:hyperlink r:id="rId110" w:anchor="init-only-setters" w:history="1">
        <w:r w:rsidRPr="00816196">
          <w:rPr>
            <w:rStyle w:val="Hipervnculo"/>
            <w:color w:val="auto"/>
            <w:u w:val="none"/>
            <w:lang w:val="es-ES"/>
          </w:rPr>
          <w:t>Establecedores de solo inicialización</w:t>
        </w:r>
      </w:hyperlink>
    </w:p>
    <w:p w14:paraId="60AC92AE" w14:textId="77777777" w:rsidR="00816196" w:rsidRPr="00816196" w:rsidRDefault="00816196" w:rsidP="00816196">
      <w:pPr>
        <w:numPr>
          <w:ilvl w:val="0"/>
          <w:numId w:val="24"/>
        </w:numPr>
        <w:tabs>
          <w:tab w:val="left" w:pos="10260"/>
        </w:tabs>
        <w:jc w:val="both"/>
        <w:rPr>
          <w:lang w:val="es-ES"/>
        </w:rPr>
      </w:pPr>
      <w:hyperlink r:id="rId111" w:anchor="top-level-statements" w:history="1">
        <w:r w:rsidRPr="00816196">
          <w:rPr>
            <w:rStyle w:val="Hipervnculo"/>
            <w:color w:val="auto"/>
            <w:u w:val="none"/>
            <w:lang w:val="es-ES"/>
          </w:rPr>
          <w:t>Instrucciones de nivel superior</w:t>
        </w:r>
      </w:hyperlink>
    </w:p>
    <w:p w14:paraId="5783F64D" w14:textId="77777777" w:rsidR="00816196" w:rsidRPr="00816196" w:rsidRDefault="00816196" w:rsidP="00816196">
      <w:pPr>
        <w:numPr>
          <w:ilvl w:val="0"/>
          <w:numId w:val="24"/>
        </w:numPr>
        <w:tabs>
          <w:tab w:val="left" w:pos="10260"/>
        </w:tabs>
        <w:jc w:val="both"/>
        <w:rPr>
          <w:lang w:val="es-ES"/>
        </w:rPr>
      </w:pPr>
      <w:hyperlink r:id="rId112" w:anchor="pattern-matching-enhancements" w:history="1">
        <w:r w:rsidRPr="00816196">
          <w:rPr>
            <w:rStyle w:val="Hipervnculo"/>
            <w:color w:val="auto"/>
            <w:u w:val="none"/>
            <w:lang w:val="es-ES"/>
          </w:rPr>
          <w:t>Mejoras de coincidencia de patrones</w:t>
        </w:r>
      </w:hyperlink>
    </w:p>
    <w:p w14:paraId="7C8CC0AF" w14:textId="77777777" w:rsidR="00816196" w:rsidRPr="00816196" w:rsidRDefault="00816196" w:rsidP="00816196">
      <w:pPr>
        <w:numPr>
          <w:ilvl w:val="0"/>
          <w:numId w:val="24"/>
        </w:numPr>
        <w:tabs>
          <w:tab w:val="left" w:pos="10260"/>
        </w:tabs>
        <w:jc w:val="both"/>
        <w:rPr>
          <w:lang w:val="es-ES"/>
        </w:rPr>
      </w:pPr>
      <w:r w:rsidRPr="00816196">
        <w:rPr>
          <w:lang w:val="es-ES"/>
        </w:rPr>
        <w:t>Enteros con tamaño nativos</w:t>
      </w:r>
    </w:p>
    <w:p w14:paraId="3EC8FC2D" w14:textId="77777777" w:rsidR="00816196" w:rsidRPr="00816196" w:rsidRDefault="00816196" w:rsidP="00816196">
      <w:pPr>
        <w:numPr>
          <w:ilvl w:val="0"/>
          <w:numId w:val="24"/>
        </w:numPr>
        <w:tabs>
          <w:tab w:val="left" w:pos="10260"/>
        </w:tabs>
        <w:jc w:val="both"/>
        <w:rPr>
          <w:lang w:val="es-ES"/>
        </w:rPr>
      </w:pPr>
      <w:r w:rsidRPr="00816196">
        <w:rPr>
          <w:lang w:val="es-ES"/>
        </w:rPr>
        <w:t>Punteros de función</w:t>
      </w:r>
    </w:p>
    <w:p w14:paraId="3F7F14E7" w14:textId="77777777" w:rsidR="00816196" w:rsidRPr="00816196" w:rsidRDefault="00816196" w:rsidP="00816196">
      <w:pPr>
        <w:numPr>
          <w:ilvl w:val="0"/>
          <w:numId w:val="24"/>
        </w:numPr>
        <w:tabs>
          <w:tab w:val="left" w:pos="10260"/>
        </w:tabs>
        <w:jc w:val="both"/>
        <w:rPr>
          <w:lang w:val="es-ES"/>
        </w:rPr>
      </w:pPr>
      <w:r w:rsidRPr="00816196">
        <w:rPr>
          <w:lang w:val="es-ES"/>
        </w:rPr>
        <w:t>Supresión de la emisión de la marca localsinit</w:t>
      </w:r>
    </w:p>
    <w:p w14:paraId="0951B17F" w14:textId="77777777" w:rsidR="00816196" w:rsidRPr="00816196" w:rsidRDefault="00816196" w:rsidP="00816196">
      <w:pPr>
        <w:numPr>
          <w:ilvl w:val="0"/>
          <w:numId w:val="24"/>
        </w:numPr>
        <w:tabs>
          <w:tab w:val="left" w:pos="10260"/>
        </w:tabs>
        <w:jc w:val="both"/>
        <w:rPr>
          <w:lang w:val="es-ES"/>
        </w:rPr>
      </w:pPr>
      <w:r w:rsidRPr="00816196">
        <w:rPr>
          <w:lang w:val="es-ES"/>
        </w:rPr>
        <w:t>Expresiones nuevas con tipo de destino</w:t>
      </w:r>
    </w:p>
    <w:p w14:paraId="1E1304DE" w14:textId="77777777" w:rsidR="00816196" w:rsidRPr="00816196" w:rsidRDefault="00816196" w:rsidP="00816196">
      <w:pPr>
        <w:numPr>
          <w:ilvl w:val="0"/>
          <w:numId w:val="24"/>
        </w:numPr>
        <w:tabs>
          <w:tab w:val="left" w:pos="10260"/>
        </w:tabs>
        <w:jc w:val="both"/>
        <w:rPr>
          <w:lang w:val="es-ES"/>
        </w:rPr>
      </w:pPr>
      <w:r w:rsidRPr="00816196">
        <w:rPr>
          <w:lang w:val="es-ES"/>
        </w:rPr>
        <w:t>Funciones anónimas estáticas</w:t>
      </w:r>
    </w:p>
    <w:p w14:paraId="5AAE872C" w14:textId="77777777" w:rsidR="00816196" w:rsidRPr="00816196" w:rsidRDefault="00816196" w:rsidP="00816196">
      <w:pPr>
        <w:numPr>
          <w:ilvl w:val="0"/>
          <w:numId w:val="24"/>
        </w:numPr>
        <w:tabs>
          <w:tab w:val="left" w:pos="10260"/>
        </w:tabs>
        <w:jc w:val="both"/>
        <w:rPr>
          <w:lang w:val="es-ES"/>
        </w:rPr>
      </w:pPr>
      <w:r w:rsidRPr="00816196">
        <w:rPr>
          <w:lang w:val="es-ES"/>
        </w:rPr>
        <w:t>Expresiones condicionales con tipo de destino</w:t>
      </w:r>
    </w:p>
    <w:p w14:paraId="74848A9B" w14:textId="77777777" w:rsidR="00816196" w:rsidRPr="00816196" w:rsidRDefault="00816196" w:rsidP="00816196">
      <w:pPr>
        <w:numPr>
          <w:ilvl w:val="0"/>
          <w:numId w:val="24"/>
        </w:numPr>
        <w:tabs>
          <w:tab w:val="left" w:pos="10260"/>
        </w:tabs>
        <w:jc w:val="both"/>
        <w:rPr>
          <w:lang w:val="es-ES"/>
        </w:rPr>
      </w:pPr>
      <w:r w:rsidRPr="00816196">
        <w:rPr>
          <w:lang w:val="es-ES"/>
        </w:rPr>
        <w:t>Tipos de valor devueltos de covariante</w:t>
      </w:r>
    </w:p>
    <w:p w14:paraId="1BC66488" w14:textId="77777777" w:rsidR="00816196" w:rsidRPr="00816196" w:rsidRDefault="00816196" w:rsidP="00816196">
      <w:pPr>
        <w:numPr>
          <w:ilvl w:val="0"/>
          <w:numId w:val="24"/>
        </w:numPr>
        <w:tabs>
          <w:tab w:val="left" w:pos="10260"/>
        </w:tabs>
        <w:jc w:val="both"/>
        <w:rPr>
          <w:lang w:val="es-ES"/>
        </w:rPr>
      </w:pPr>
      <w:r w:rsidRPr="00816196">
        <w:rPr>
          <w:lang w:val="es-ES"/>
        </w:rPr>
        <w:t>Compatibilidad con extensiones GetEnumerator para bucles foreach</w:t>
      </w:r>
    </w:p>
    <w:p w14:paraId="250B7193" w14:textId="77777777" w:rsidR="00816196" w:rsidRPr="00816196" w:rsidRDefault="00816196" w:rsidP="00816196">
      <w:pPr>
        <w:numPr>
          <w:ilvl w:val="0"/>
          <w:numId w:val="24"/>
        </w:numPr>
        <w:tabs>
          <w:tab w:val="left" w:pos="10260"/>
        </w:tabs>
        <w:jc w:val="both"/>
        <w:rPr>
          <w:lang w:val="es-ES"/>
        </w:rPr>
      </w:pPr>
      <w:r w:rsidRPr="00816196">
        <w:rPr>
          <w:lang w:val="es-ES"/>
        </w:rPr>
        <w:t>Parámetros de descarte lambda</w:t>
      </w:r>
    </w:p>
    <w:p w14:paraId="4310E8C6" w14:textId="77777777" w:rsidR="00816196" w:rsidRPr="00816196" w:rsidRDefault="00816196" w:rsidP="00816196">
      <w:pPr>
        <w:numPr>
          <w:ilvl w:val="0"/>
          <w:numId w:val="24"/>
        </w:numPr>
        <w:tabs>
          <w:tab w:val="left" w:pos="10260"/>
        </w:tabs>
        <w:jc w:val="both"/>
        <w:rPr>
          <w:lang w:val="es-ES"/>
        </w:rPr>
      </w:pPr>
      <w:r w:rsidRPr="00816196">
        <w:rPr>
          <w:lang w:val="es-ES"/>
        </w:rPr>
        <w:t>Atributos en funciones locales</w:t>
      </w:r>
    </w:p>
    <w:p w14:paraId="7ABEBBA2" w14:textId="77777777" w:rsidR="00816196" w:rsidRPr="00816196" w:rsidRDefault="00816196" w:rsidP="00816196">
      <w:pPr>
        <w:numPr>
          <w:ilvl w:val="0"/>
          <w:numId w:val="24"/>
        </w:numPr>
        <w:tabs>
          <w:tab w:val="left" w:pos="10260"/>
        </w:tabs>
        <w:jc w:val="both"/>
        <w:rPr>
          <w:lang w:val="es-ES"/>
        </w:rPr>
      </w:pPr>
      <w:r w:rsidRPr="00816196">
        <w:rPr>
          <w:lang w:val="es-ES"/>
        </w:rPr>
        <w:t>Inicializadores de módulo</w:t>
      </w:r>
    </w:p>
    <w:p w14:paraId="02312F8A" w14:textId="77777777" w:rsidR="00816196" w:rsidRPr="00816196" w:rsidRDefault="00816196" w:rsidP="00816196">
      <w:pPr>
        <w:numPr>
          <w:ilvl w:val="0"/>
          <w:numId w:val="24"/>
        </w:numPr>
        <w:tabs>
          <w:tab w:val="left" w:pos="10260"/>
        </w:tabs>
        <w:jc w:val="both"/>
        <w:rPr>
          <w:lang w:val="es-ES"/>
        </w:rPr>
      </w:pPr>
      <w:r w:rsidRPr="00816196">
        <w:rPr>
          <w:lang w:val="es-ES"/>
        </w:rPr>
        <w:t>Nuevas características para métodos parciales</w:t>
      </w:r>
    </w:p>
    <w:p w14:paraId="33F97403" w14:textId="023EC495" w:rsidR="00816196" w:rsidRDefault="00816196" w:rsidP="00816196">
      <w:pPr>
        <w:tabs>
          <w:tab w:val="left" w:pos="10260"/>
        </w:tabs>
        <w:ind w:left="360" w:firstLine="90"/>
        <w:jc w:val="both"/>
        <w:rPr>
          <w:lang w:val="es-ES"/>
        </w:rPr>
      </w:pPr>
      <w:r w:rsidRPr="00816196">
        <w:rPr>
          <w:lang w:val="es-ES"/>
        </w:rPr>
        <w:t xml:space="preserve">C# 9.0 es compatible con </w:t>
      </w:r>
      <w:r w:rsidRPr="00816196">
        <w:rPr>
          <w:b/>
          <w:bCs/>
          <w:lang w:val="es-ES"/>
        </w:rPr>
        <w:t>.NET 5</w:t>
      </w:r>
      <w:r w:rsidRPr="00816196">
        <w:rPr>
          <w:lang w:val="es-ES"/>
        </w:rPr>
        <w:t xml:space="preserve">. Para obtener más información, vea </w:t>
      </w:r>
      <w:hyperlink r:id="rId113" w:history="1">
        <w:r w:rsidRPr="00816196">
          <w:rPr>
            <w:rStyle w:val="Hipervnculo"/>
            <w:color w:val="auto"/>
            <w:u w:val="none"/>
            <w:lang w:val="es-ES"/>
          </w:rPr>
          <w:t>Control de versiones del lenguaje C#</w:t>
        </w:r>
      </w:hyperlink>
      <w:r w:rsidRPr="00816196">
        <w:rPr>
          <w:lang w:val="es-ES"/>
        </w:rPr>
        <w:t>.</w:t>
      </w:r>
    </w:p>
    <w:p w14:paraId="3D084173" w14:textId="77777777" w:rsidR="00816196" w:rsidRPr="00816196" w:rsidRDefault="00816196" w:rsidP="00816196">
      <w:pPr>
        <w:tabs>
          <w:tab w:val="left" w:pos="10260"/>
        </w:tabs>
        <w:ind w:left="360" w:firstLine="90"/>
        <w:jc w:val="both"/>
        <w:rPr>
          <w:lang w:val="es-ES"/>
        </w:rPr>
      </w:pPr>
    </w:p>
    <w:p w14:paraId="24A41EA4" w14:textId="77777777" w:rsidR="00816196" w:rsidRPr="00816196" w:rsidRDefault="00816196" w:rsidP="00816196">
      <w:pPr>
        <w:tabs>
          <w:tab w:val="left" w:pos="10260"/>
        </w:tabs>
        <w:ind w:left="360" w:firstLine="90"/>
        <w:jc w:val="both"/>
        <w:rPr>
          <w:lang w:val="es-ES"/>
        </w:rPr>
      </w:pPr>
    </w:p>
    <w:p w14:paraId="19AA6B70" w14:textId="77777777" w:rsidR="00816196" w:rsidRDefault="00816196" w:rsidP="00816196">
      <w:pPr>
        <w:tabs>
          <w:tab w:val="left" w:pos="10260"/>
        </w:tabs>
        <w:ind w:left="450"/>
        <w:jc w:val="both"/>
        <w:rPr>
          <w:rFonts w:ascii="Arial" w:hAnsi="Arial" w:cs="Arial"/>
        </w:rPr>
      </w:pPr>
      <w:r w:rsidRPr="005F5AE4">
        <w:rPr>
          <w:noProof/>
          <w:lang w:eastAsia="en-US"/>
        </w:rPr>
        <mc:AlternateContent>
          <mc:Choice Requires="wps">
            <w:drawing>
              <wp:anchor distT="0" distB="0" distL="114300" distR="114300" simplePos="0" relativeHeight="251721216" behindDoc="0" locked="0" layoutInCell="1" allowOverlap="1" wp14:anchorId="39E857F2" wp14:editId="502CB5F1">
                <wp:simplePos x="0" y="0"/>
                <wp:positionH relativeFrom="column">
                  <wp:posOffset>-302647</wp:posOffset>
                </wp:positionH>
                <wp:positionV relativeFrom="paragraph">
                  <wp:posOffset>183376</wp:posOffset>
                </wp:positionV>
                <wp:extent cx="7644130" cy="946205"/>
                <wp:effectExtent l="0" t="0" r="0" b="6350"/>
                <wp:wrapNone/>
                <wp:docPr id="2" name="Rectangle 211"/>
                <wp:cNvGraphicFramePr/>
                <a:graphic xmlns:a="http://schemas.openxmlformats.org/drawingml/2006/main">
                  <a:graphicData uri="http://schemas.microsoft.com/office/word/2010/wordprocessingShape">
                    <wps:wsp>
                      <wps:cNvSpPr/>
                      <wps:spPr>
                        <a:xfrm>
                          <a:off x="0" y="0"/>
                          <a:ext cx="7644130" cy="9462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5E952" w14:textId="4C258B42" w:rsidR="00816196" w:rsidRPr="003A78C1" w:rsidRDefault="00816196" w:rsidP="00816196">
                            <w:pPr>
                              <w:pStyle w:val="Prrafodelista"/>
                              <w:numPr>
                                <w:ilvl w:val="0"/>
                                <w:numId w:val="4"/>
                              </w:numPr>
                              <w:jc w:val="center"/>
                              <w:rPr>
                                <w:rFonts w:ascii="Arial" w:hAnsi="Arial" w:cs="Arial"/>
                                <w:b/>
                                <w:color w:val="FFFFFF" w:themeColor="background1"/>
                                <w:sz w:val="56"/>
                                <w:szCs w:val="56"/>
                              </w:rPr>
                            </w:pPr>
                            <w:r>
                              <w:rPr>
                                <w:rFonts w:ascii="Arial" w:hAnsi="Arial" w:cs="Arial"/>
                                <w:b/>
                                <w:color w:val="FFFFFF" w:themeColor="background1"/>
                                <w:sz w:val="56"/>
                                <w:szCs w:val="56"/>
                              </w:rPr>
                              <w:t>PRINCIPALES CARACTERISTICAS</w:t>
                            </w:r>
                            <w:r>
                              <w:rPr>
                                <w:rFonts w:ascii="Arial" w:hAnsi="Arial" w:cs="Arial"/>
                                <w:b/>
                                <w:color w:val="FFFFFF" w:themeColor="background1"/>
                                <w:sz w:val="56"/>
                                <w:szCs w:val="56"/>
                              </w:rPr>
                              <w:t xml:space="preserve"> DE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57F2" id="_x0000_s1032" style="position:absolute;left:0;text-align:left;margin-left:-23.85pt;margin-top:14.45pt;width:601.9pt;height:74.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" fillcolor="#1c8839 [3204]" stroked="f" strokeweight="2pt">
                <v:textbox>
                  <w:txbxContent>
                    <w:p w14:paraId="2855E952" w14:textId="4C258B42" w:rsidR="00816196" w:rsidRPr="003A78C1" w:rsidRDefault="00816196" w:rsidP="00816196">
                      <w:pPr>
                        <w:pStyle w:val="Prrafodelista"/>
                        <w:numPr>
                          <w:ilvl w:val="0"/>
                          <w:numId w:val="4"/>
                        </w:numPr>
                        <w:jc w:val="center"/>
                        <w:rPr>
                          <w:rFonts w:ascii="Arial" w:hAnsi="Arial" w:cs="Arial"/>
                          <w:b/>
                          <w:color w:val="FFFFFF" w:themeColor="background1"/>
                          <w:sz w:val="56"/>
                          <w:szCs w:val="56"/>
                        </w:rPr>
                      </w:pPr>
                      <w:r>
                        <w:rPr>
                          <w:rFonts w:ascii="Arial" w:hAnsi="Arial" w:cs="Arial"/>
                          <w:b/>
                          <w:color w:val="FFFFFF" w:themeColor="background1"/>
                          <w:sz w:val="56"/>
                          <w:szCs w:val="56"/>
                        </w:rPr>
                        <w:t>PRINCIPALES CARACTERISTICAS</w:t>
                      </w:r>
                      <w:r>
                        <w:rPr>
                          <w:rFonts w:ascii="Arial" w:hAnsi="Arial" w:cs="Arial"/>
                          <w:b/>
                          <w:color w:val="FFFFFF" w:themeColor="background1"/>
                          <w:sz w:val="56"/>
                          <w:szCs w:val="56"/>
                        </w:rPr>
                        <w:t xml:space="preserve"> DE C#</w:t>
                      </w:r>
                    </w:p>
                  </w:txbxContent>
                </v:textbox>
              </v:rect>
            </w:pict>
          </mc:Fallback>
        </mc:AlternateContent>
      </w:r>
    </w:p>
    <w:p w14:paraId="2A39274D" w14:textId="6EC476F7" w:rsidR="00774B7D" w:rsidRDefault="00774B7D" w:rsidP="00B923B3">
      <w:pPr>
        <w:tabs>
          <w:tab w:val="left" w:pos="10260"/>
        </w:tabs>
        <w:ind w:firstLine="450"/>
        <w:jc w:val="both"/>
      </w:pPr>
    </w:p>
    <w:p w14:paraId="0214D02E" w14:textId="73831E4B" w:rsidR="00816196" w:rsidRDefault="00816196" w:rsidP="00B923B3">
      <w:pPr>
        <w:tabs>
          <w:tab w:val="left" w:pos="10260"/>
        </w:tabs>
        <w:ind w:firstLine="450"/>
        <w:jc w:val="both"/>
      </w:pPr>
    </w:p>
    <w:p w14:paraId="082E1C30" w14:textId="6BFC0812" w:rsidR="00816196" w:rsidRDefault="00816196" w:rsidP="00B923B3">
      <w:pPr>
        <w:tabs>
          <w:tab w:val="left" w:pos="10260"/>
        </w:tabs>
        <w:ind w:firstLine="450"/>
        <w:jc w:val="both"/>
      </w:pPr>
    </w:p>
    <w:p w14:paraId="3ECE81F1" w14:textId="135BC781" w:rsidR="00816196" w:rsidRDefault="00816196" w:rsidP="00B923B3">
      <w:pPr>
        <w:tabs>
          <w:tab w:val="left" w:pos="10260"/>
        </w:tabs>
        <w:ind w:firstLine="450"/>
        <w:jc w:val="both"/>
      </w:pPr>
    </w:p>
    <w:p w14:paraId="4301683F" w14:textId="2808FE32" w:rsidR="00816196" w:rsidRDefault="00816196" w:rsidP="00B923B3">
      <w:pPr>
        <w:tabs>
          <w:tab w:val="left" w:pos="10260"/>
        </w:tabs>
        <w:ind w:firstLine="450"/>
        <w:jc w:val="both"/>
      </w:pPr>
    </w:p>
    <w:p w14:paraId="7C0C9EAD" w14:textId="0B303CE0" w:rsidR="00816196" w:rsidRDefault="00816196" w:rsidP="00B923B3">
      <w:pPr>
        <w:tabs>
          <w:tab w:val="left" w:pos="10260"/>
        </w:tabs>
        <w:ind w:firstLine="450"/>
        <w:jc w:val="both"/>
      </w:pPr>
    </w:p>
    <w:p w14:paraId="549C11C0" w14:textId="0261CB52" w:rsidR="00816196" w:rsidRDefault="00816196" w:rsidP="00B923B3">
      <w:pPr>
        <w:tabs>
          <w:tab w:val="left" w:pos="10260"/>
        </w:tabs>
        <w:ind w:firstLine="450"/>
        <w:jc w:val="both"/>
      </w:pPr>
    </w:p>
    <w:p w14:paraId="2555C673" w14:textId="5C70823C" w:rsidR="00816196" w:rsidRDefault="00816196" w:rsidP="00816196">
      <w:pPr>
        <w:numPr>
          <w:ilvl w:val="0"/>
          <w:numId w:val="25"/>
        </w:numPr>
        <w:tabs>
          <w:tab w:val="left" w:pos="10260"/>
        </w:tabs>
        <w:jc w:val="both"/>
        <w:rPr>
          <w:lang w:val="es-ES"/>
        </w:rPr>
      </w:pPr>
      <w:r w:rsidRPr="00816196">
        <w:rPr>
          <w:b/>
          <w:bCs/>
          <w:lang w:val="es-ES"/>
        </w:rPr>
        <w:t>Sintaxis sencilla</w:t>
      </w:r>
      <w:r w:rsidRPr="00816196">
        <w:rPr>
          <w:lang w:val="es-ES"/>
        </w:rPr>
        <w:t>. La sintaxis de C# es muy similar a Java, lo que simplifica al desarrollador a la hora de escribir código.</w:t>
      </w:r>
    </w:p>
    <w:p w14:paraId="63411AC6" w14:textId="77777777" w:rsidR="00816196" w:rsidRPr="00816196" w:rsidRDefault="00816196" w:rsidP="00816196">
      <w:pPr>
        <w:tabs>
          <w:tab w:val="left" w:pos="10260"/>
        </w:tabs>
        <w:ind w:left="720"/>
        <w:jc w:val="both"/>
        <w:rPr>
          <w:lang w:val="es-ES"/>
        </w:rPr>
      </w:pPr>
    </w:p>
    <w:p w14:paraId="66AAF022" w14:textId="53AD1C1C" w:rsidR="00816196" w:rsidRDefault="00816196" w:rsidP="00816196">
      <w:pPr>
        <w:numPr>
          <w:ilvl w:val="0"/>
          <w:numId w:val="25"/>
        </w:numPr>
        <w:tabs>
          <w:tab w:val="left" w:pos="10260"/>
        </w:tabs>
        <w:jc w:val="both"/>
        <w:rPr>
          <w:lang w:val="es-ES"/>
        </w:rPr>
      </w:pPr>
      <w:r w:rsidRPr="00816196">
        <w:rPr>
          <w:b/>
          <w:bCs/>
          <w:lang w:val="es-ES"/>
        </w:rPr>
        <w:t>Escritura</w:t>
      </w:r>
      <w:r w:rsidRPr="00816196">
        <w:rPr>
          <w:lang w:val="es-ES"/>
        </w:rPr>
        <w:t xml:space="preserve">. En C# tienes que declarar los tipos de datos con las variables, además que estas variables no pueden ser globales. De esta manera se reducen los errores de compilación. Además, es un </w:t>
      </w:r>
      <w:r w:rsidRPr="00816196">
        <w:rPr>
          <w:b/>
          <w:bCs/>
          <w:lang w:val="es-ES"/>
        </w:rPr>
        <w:t>lenguaje orientado a objetos</w:t>
      </w:r>
      <w:r w:rsidRPr="00816196">
        <w:rPr>
          <w:lang w:val="es-ES"/>
        </w:rPr>
        <w:t>, así que obliga que todos los métodos y propiedades estén dentro de una clase.</w:t>
      </w:r>
    </w:p>
    <w:p w14:paraId="331C3384" w14:textId="77777777" w:rsidR="00816196" w:rsidRPr="00816196" w:rsidRDefault="00816196" w:rsidP="00816196">
      <w:pPr>
        <w:tabs>
          <w:tab w:val="left" w:pos="10260"/>
        </w:tabs>
        <w:ind w:left="720"/>
        <w:jc w:val="both"/>
        <w:rPr>
          <w:lang w:val="es-ES"/>
        </w:rPr>
      </w:pPr>
    </w:p>
    <w:p w14:paraId="46CB37B2" w14:textId="5BF12485" w:rsidR="00816196" w:rsidRDefault="00816196" w:rsidP="00816196">
      <w:pPr>
        <w:numPr>
          <w:ilvl w:val="0"/>
          <w:numId w:val="25"/>
        </w:numPr>
        <w:tabs>
          <w:tab w:val="left" w:pos="10260"/>
        </w:tabs>
        <w:jc w:val="both"/>
        <w:rPr>
          <w:lang w:val="es-ES"/>
        </w:rPr>
      </w:pPr>
      <w:r w:rsidRPr="00816196">
        <w:rPr>
          <w:b/>
          <w:bCs/>
          <w:lang w:val="es-ES"/>
        </w:rPr>
        <w:t>Orientación a componentes</w:t>
      </w:r>
      <w:r w:rsidRPr="00816196">
        <w:rPr>
          <w:lang w:val="es-ES"/>
        </w:rPr>
        <w:t>. Además de ser orientado a objetos, como hemos dicho antes, es orientado a componentes. Podemos definir propiedades sin necesidad de crear métodos, como en Java, o usar eventos sin tratar con punteros a funciones. Escribir código en C# es mucho más sencillo y potente que en otros lenguajes de programación.</w:t>
      </w:r>
    </w:p>
    <w:p w14:paraId="4D12ECCA" w14:textId="77777777" w:rsidR="00816196" w:rsidRPr="00816196" w:rsidRDefault="00816196" w:rsidP="00816196">
      <w:pPr>
        <w:tabs>
          <w:tab w:val="left" w:pos="10260"/>
        </w:tabs>
        <w:ind w:left="720"/>
        <w:jc w:val="both"/>
        <w:rPr>
          <w:lang w:val="es-ES"/>
        </w:rPr>
      </w:pPr>
    </w:p>
    <w:p w14:paraId="7D247E5A" w14:textId="77777777" w:rsidR="00816196" w:rsidRPr="00816196" w:rsidRDefault="00816196" w:rsidP="00816196">
      <w:pPr>
        <w:numPr>
          <w:ilvl w:val="0"/>
          <w:numId w:val="25"/>
        </w:numPr>
        <w:tabs>
          <w:tab w:val="left" w:pos="10260"/>
        </w:tabs>
        <w:jc w:val="both"/>
        <w:rPr>
          <w:lang w:val="es-ES"/>
        </w:rPr>
      </w:pPr>
      <w:r w:rsidRPr="00816196">
        <w:rPr>
          <w:b/>
          <w:bCs/>
          <w:lang w:val="es-ES"/>
        </w:rPr>
        <w:t>Sistema de tipos unificado</w:t>
      </w:r>
      <w:r w:rsidRPr="00816196">
        <w:rPr>
          <w:lang w:val="es-ES"/>
        </w:rPr>
        <w:t xml:space="preserve">. Todos los tipos de datos sencillos de C# derivan de una clase común llamada </w:t>
      </w:r>
      <w:r w:rsidRPr="00816196">
        <w:rPr>
          <w:b/>
          <w:bCs/>
          <w:lang w:val="es-ES"/>
        </w:rPr>
        <w:t>System.Object</w:t>
      </w:r>
      <w:r w:rsidRPr="00816196">
        <w:rPr>
          <w:lang w:val="es-ES"/>
        </w:rPr>
        <w:t>. De esta manera, la conversión de tipos sólo es compatible entre los tipos más cercanos (números enteros con decimales, por ejemplo), además de facilitar la creación de colecciones.</w:t>
      </w:r>
    </w:p>
    <w:p w14:paraId="7C1048F7" w14:textId="5B82816B" w:rsidR="00816196" w:rsidRDefault="00816196" w:rsidP="00816196">
      <w:pPr>
        <w:numPr>
          <w:ilvl w:val="0"/>
          <w:numId w:val="25"/>
        </w:numPr>
        <w:tabs>
          <w:tab w:val="left" w:pos="10260"/>
        </w:tabs>
        <w:jc w:val="both"/>
        <w:rPr>
          <w:lang w:val="es-ES"/>
        </w:rPr>
      </w:pPr>
      <w:r w:rsidRPr="00816196">
        <w:rPr>
          <w:b/>
          <w:bCs/>
          <w:lang w:val="es-ES"/>
        </w:rPr>
        <w:lastRenderedPageBreak/>
        <w:t>CLR (Common Language Runtime)</w:t>
      </w:r>
      <w:r w:rsidRPr="00816196">
        <w:rPr>
          <w:lang w:val="es-ES"/>
        </w:rPr>
        <w:t>. Es el núcleo de .NET, el motor que ejecuta las aplicaciones programadas en C#, lo que ayuda a la integración del sistema operativo o dlls externas.</w:t>
      </w:r>
    </w:p>
    <w:p w14:paraId="38ABD1EB" w14:textId="77777777" w:rsidR="00816196" w:rsidRPr="00816196" w:rsidRDefault="00816196" w:rsidP="00816196">
      <w:pPr>
        <w:tabs>
          <w:tab w:val="left" w:pos="10260"/>
        </w:tabs>
        <w:ind w:left="720"/>
        <w:jc w:val="both"/>
        <w:rPr>
          <w:lang w:val="es-ES"/>
        </w:rPr>
      </w:pPr>
    </w:p>
    <w:p w14:paraId="17CC18C1" w14:textId="32A0FB5D" w:rsidR="00816196" w:rsidRDefault="00816196" w:rsidP="00816196">
      <w:pPr>
        <w:numPr>
          <w:ilvl w:val="0"/>
          <w:numId w:val="25"/>
        </w:numPr>
        <w:tabs>
          <w:tab w:val="left" w:pos="10260"/>
        </w:tabs>
        <w:jc w:val="both"/>
        <w:rPr>
          <w:lang w:val="es-ES"/>
        </w:rPr>
      </w:pPr>
      <w:r w:rsidRPr="00816196">
        <w:rPr>
          <w:b/>
          <w:bCs/>
          <w:lang w:val="es-ES"/>
        </w:rPr>
        <w:t>Espacio de nombres.</w:t>
      </w:r>
      <w:r w:rsidRPr="00816196">
        <w:rPr>
          <w:lang w:val="es-ES"/>
        </w:rPr>
        <w:t xml:space="preserve"> Puedes agrupar o aislar código mediante namespaces, parecido al package de Java.</w:t>
      </w:r>
    </w:p>
    <w:p w14:paraId="64D7F434" w14:textId="77777777" w:rsidR="00816196" w:rsidRPr="00816196" w:rsidRDefault="00816196" w:rsidP="00816196">
      <w:pPr>
        <w:tabs>
          <w:tab w:val="left" w:pos="10260"/>
        </w:tabs>
        <w:ind w:left="720"/>
        <w:jc w:val="both"/>
        <w:rPr>
          <w:lang w:val="es-ES"/>
        </w:rPr>
      </w:pPr>
    </w:p>
    <w:p w14:paraId="0BDE62AF" w14:textId="4BC04B6D" w:rsidR="00816196" w:rsidRDefault="00816196" w:rsidP="00816196">
      <w:pPr>
        <w:numPr>
          <w:ilvl w:val="0"/>
          <w:numId w:val="25"/>
        </w:numPr>
        <w:tabs>
          <w:tab w:val="left" w:pos="10260"/>
        </w:tabs>
        <w:jc w:val="both"/>
        <w:rPr>
          <w:lang w:val="es-ES"/>
        </w:rPr>
      </w:pPr>
      <w:r w:rsidRPr="00816196">
        <w:rPr>
          <w:b/>
          <w:bCs/>
          <w:lang w:val="es-ES"/>
        </w:rPr>
        <w:t>Polimorfismo</w:t>
      </w:r>
      <w:r w:rsidRPr="00816196">
        <w:rPr>
          <w:lang w:val="es-ES"/>
        </w:rPr>
        <w:t>. En C++ se permite la herencia múltiple, pero en C# no, aunque puedes implementar interfaces. De esta manera se evitan complicaciones y simplifica la escritura.</w:t>
      </w:r>
    </w:p>
    <w:p w14:paraId="2B1A7AF4" w14:textId="77777777" w:rsidR="00816196" w:rsidRPr="00816196" w:rsidRDefault="00816196" w:rsidP="00816196">
      <w:pPr>
        <w:tabs>
          <w:tab w:val="left" w:pos="10260"/>
        </w:tabs>
        <w:ind w:left="720"/>
        <w:jc w:val="both"/>
        <w:rPr>
          <w:lang w:val="es-ES"/>
        </w:rPr>
      </w:pPr>
    </w:p>
    <w:p w14:paraId="6D7C7A62" w14:textId="31EB9AC3" w:rsidR="00816196" w:rsidRDefault="00816196" w:rsidP="00816196">
      <w:pPr>
        <w:numPr>
          <w:ilvl w:val="0"/>
          <w:numId w:val="25"/>
        </w:numPr>
        <w:tabs>
          <w:tab w:val="left" w:pos="10260"/>
        </w:tabs>
        <w:jc w:val="both"/>
        <w:rPr>
          <w:lang w:val="es-ES"/>
        </w:rPr>
      </w:pPr>
      <w:r w:rsidRPr="00816196">
        <w:rPr>
          <w:b/>
          <w:bCs/>
          <w:lang w:val="es-ES"/>
        </w:rPr>
        <w:t>Operadores sobrescritos</w:t>
      </w:r>
      <w:r w:rsidRPr="00816196">
        <w:rPr>
          <w:lang w:val="es-ES"/>
        </w:rPr>
        <w:t>. En C# puedes recodificar un operador, como puede ser el sumatorio + o el incremento ++.</w:t>
      </w:r>
    </w:p>
    <w:p w14:paraId="369D068E" w14:textId="77777777" w:rsidR="00816196" w:rsidRPr="00816196" w:rsidRDefault="00816196" w:rsidP="00816196">
      <w:pPr>
        <w:tabs>
          <w:tab w:val="left" w:pos="10260"/>
        </w:tabs>
        <w:ind w:left="720"/>
        <w:jc w:val="both"/>
        <w:rPr>
          <w:lang w:val="es-ES"/>
        </w:rPr>
      </w:pPr>
    </w:p>
    <w:p w14:paraId="5B700540" w14:textId="411135A6" w:rsidR="00816196" w:rsidRDefault="00816196" w:rsidP="00816196">
      <w:pPr>
        <w:numPr>
          <w:ilvl w:val="0"/>
          <w:numId w:val="25"/>
        </w:numPr>
        <w:tabs>
          <w:tab w:val="left" w:pos="10260"/>
        </w:tabs>
        <w:jc w:val="both"/>
        <w:rPr>
          <w:lang w:val="es-ES"/>
        </w:rPr>
      </w:pPr>
      <w:r w:rsidRPr="00816196">
        <w:rPr>
          <w:b/>
          <w:bCs/>
          <w:lang w:val="es-ES"/>
        </w:rPr>
        <w:t>Bibliotecas</w:t>
      </w:r>
      <w:r w:rsidRPr="00816196">
        <w:rPr>
          <w:lang w:val="es-ES"/>
        </w:rPr>
        <w:t>. Cualquier compilador de C# viene con un mínimo de biblioteca de clases disponibles y que puedes usar.</w:t>
      </w:r>
    </w:p>
    <w:p w14:paraId="4C4406C2" w14:textId="77777777" w:rsidR="00816196" w:rsidRPr="00816196" w:rsidRDefault="00816196" w:rsidP="00816196">
      <w:pPr>
        <w:tabs>
          <w:tab w:val="left" w:pos="10260"/>
        </w:tabs>
        <w:ind w:left="720"/>
        <w:jc w:val="both"/>
        <w:rPr>
          <w:lang w:val="es-ES"/>
        </w:rPr>
      </w:pPr>
    </w:p>
    <w:p w14:paraId="738647A2" w14:textId="68C41811" w:rsidR="00816196" w:rsidRDefault="00816196" w:rsidP="00816196">
      <w:pPr>
        <w:numPr>
          <w:ilvl w:val="0"/>
          <w:numId w:val="25"/>
        </w:numPr>
        <w:tabs>
          <w:tab w:val="left" w:pos="10260"/>
        </w:tabs>
        <w:jc w:val="both"/>
        <w:rPr>
          <w:lang w:val="es-ES"/>
        </w:rPr>
      </w:pPr>
      <w:r w:rsidRPr="00816196">
        <w:rPr>
          <w:b/>
          <w:bCs/>
          <w:lang w:val="es-ES"/>
        </w:rPr>
        <w:t>Eliminación de los problemas de DLLs</w:t>
      </w:r>
      <w:r w:rsidRPr="00816196">
        <w:rPr>
          <w:lang w:val="es-ES"/>
        </w:rPr>
        <w:t>. Aunque puedes crear dlls en .NET, no te encuentras con la problemática de la sustitución de versiones antiguas de dlls compartidas con versiones nuevas. Pueden existir diferentes versiones de la misma dll, simplificando la instalación del softwasre.</w:t>
      </w:r>
    </w:p>
    <w:p w14:paraId="45DC2AFA" w14:textId="77777777" w:rsidR="00816196" w:rsidRPr="00816196" w:rsidRDefault="00816196" w:rsidP="00816196">
      <w:pPr>
        <w:tabs>
          <w:tab w:val="left" w:pos="10260"/>
        </w:tabs>
        <w:ind w:left="720"/>
        <w:jc w:val="both"/>
        <w:rPr>
          <w:lang w:val="es-ES"/>
        </w:rPr>
      </w:pPr>
    </w:p>
    <w:p w14:paraId="0176F476" w14:textId="0CB153D6" w:rsidR="00816196" w:rsidRDefault="00816196" w:rsidP="00816196">
      <w:pPr>
        <w:numPr>
          <w:ilvl w:val="0"/>
          <w:numId w:val="25"/>
        </w:numPr>
        <w:tabs>
          <w:tab w:val="left" w:pos="10260"/>
        </w:tabs>
        <w:jc w:val="both"/>
        <w:rPr>
          <w:lang w:val="es-ES"/>
        </w:rPr>
      </w:pPr>
      <w:r w:rsidRPr="00816196">
        <w:rPr>
          <w:b/>
          <w:bCs/>
          <w:lang w:val="es-ES"/>
        </w:rPr>
        <w:t>Multiplataforma</w:t>
      </w:r>
      <w:r w:rsidRPr="00816196">
        <w:rPr>
          <w:lang w:val="es-ES"/>
        </w:rPr>
        <w:t>. Actualmente, el lenguaje C# es de código abierto y se ha utilizado en otros IDEs, como el proyecto Mo</w:t>
      </w:r>
      <w:r w:rsidR="002D51E3">
        <w:rPr>
          <w:rStyle w:val="Hipervnculo"/>
          <w:color w:val="auto"/>
          <w:u w:val="none"/>
          <w:lang w:val="es-ES"/>
        </w:rPr>
        <w:t>ÇÇ</w:t>
      </w:r>
      <w:r w:rsidRPr="00816196">
        <w:rPr>
          <w:lang w:val="es-ES"/>
        </w:rPr>
        <w:t>no o Xamarin, y en múltiples sistemas operativos, como puede ser OSx o Android.</w:t>
      </w:r>
    </w:p>
    <w:p w14:paraId="3062A11A" w14:textId="77777777" w:rsidR="00816196" w:rsidRPr="00816196" w:rsidRDefault="00816196" w:rsidP="00816196">
      <w:pPr>
        <w:tabs>
          <w:tab w:val="left" w:pos="10260"/>
        </w:tabs>
        <w:ind w:left="720"/>
        <w:jc w:val="both"/>
        <w:rPr>
          <w:lang w:val="es-ES"/>
        </w:rPr>
      </w:pPr>
    </w:p>
    <w:p w14:paraId="4B8D07D7" w14:textId="52CB24C2" w:rsidR="00816196" w:rsidRDefault="00816196" w:rsidP="00816196">
      <w:pPr>
        <w:numPr>
          <w:ilvl w:val="0"/>
          <w:numId w:val="25"/>
        </w:numPr>
        <w:tabs>
          <w:tab w:val="left" w:pos="10260"/>
        </w:tabs>
        <w:jc w:val="both"/>
        <w:rPr>
          <w:lang w:val="es-ES"/>
        </w:rPr>
      </w:pPr>
      <w:r w:rsidRPr="00816196">
        <w:rPr>
          <w:b/>
          <w:bCs/>
          <w:lang w:val="es-ES"/>
        </w:rPr>
        <w:t>Integración con otros lenguajes</w:t>
      </w:r>
      <w:r w:rsidRPr="00816196">
        <w:rPr>
          <w:lang w:val="es-ES"/>
        </w:rPr>
        <w:t>. Cualquier lenguaje que se compile con .NET, como la nueva versión de visual basic, puede aprovecharse para usar en tu proyecto.</w:t>
      </w:r>
    </w:p>
    <w:p w14:paraId="564DF6CC" w14:textId="77777777" w:rsidR="00816196" w:rsidRPr="00816196" w:rsidRDefault="00816196" w:rsidP="00816196">
      <w:pPr>
        <w:tabs>
          <w:tab w:val="left" w:pos="10260"/>
        </w:tabs>
        <w:ind w:left="720"/>
        <w:jc w:val="both"/>
        <w:rPr>
          <w:lang w:val="es-ES"/>
        </w:rPr>
      </w:pPr>
    </w:p>
    <w:p w14:paraId="7C72AD0D" w14:textId="0801E587" w:rsidR="00816196" w:rsidRDefault="00816196" w:rsidP="00816196">
      <w:pPr>
        <w:numPr>
          <w:ilvl w:val="0"/>
          <w:numId w:val="25"/>
        </w:numPr>
        <w:tabs>
          <w:tab w:val="left" w:pos="10260"/>
        </w:tabs>
        <w:jc w:val="both"/>
        <w:rPr>
          <w:lang w:val="es-ES"/>
        </w:rPr>
      </w:pPr>
      <w:r w:rsidRPr="00816196">
        <w:rPr>
          <w:b/>
          <w:bCs/>
          <w:lang w:val="es-ES"/>
        </w:rPr>
        <w:t>Mejora en la gestión de memoria</w:t>
      </w:r>
      <w:r w:rsidRPr="00816196">
        <w:rPr>
          <w:lang w:val="es-ES"/>
        </w:rPr>
        <w:t>. Al igual que Java, en C# dispone de un recolector de basura que destruye los objetos que no se usan en memoria.</w:t>
      </w:r>
    </w:p>
    <w:p w14:paraId="4BCF115B" w14:textId="77777777" w:rsidR="00816196" w:rsidRPr="00816196" w:rsidRDefault="00816196" w:rsidP="00816196">
      <w:pPr>
        <w:tabs>
          <w:tab w:val="left" w:pos="10260"/>
        </w:tabs>
        <w:ind w:left="720"/>
        <w:jc w:val="both"/>
        <w:rPr>
          <w:lang w:val="es-ES"/>
        </w:rPr>
      </w:pPr>
    </w:p>
    <w:p w14:paraId="5665D13E" w14:textId="61D9BB6E" w:rsidR="00816196" w:rsidRDefault="00816196" w:rsidP="00816196">
      <w:pPr>
        <w:numPr>
          <w:ilvl w:val="0"/>
          <w:numId w:val="25"/>
        </w:numPr>
        <w:tabs>
          <w:tab w:val="left" w:pos="10260"/>
        </w:tabs>
        <w:jc w:val="both"/>
        <w:rPr>
          <w:lang w:val="es-ES"/>
        </w:rPr>
      </w:pPr>
      <w:r w:rsidRPr="00816196">
        <w:rPr>
          <w:b/>
          <w:bCs/>
          <w:lang w:val="es-ES"/>
        </w:rPr>
        <w:t>Tratamiento de errores</w:t>
      </w:r>
      <w:r w:rsidRPr="00816196">
        <w:rPr>
          <w:lang w:val="es-ES"/>
        </w:rPr>
        <w:t>. Cualquier lenguaje de programacion moderno utiliza las excepciones para controlar los posibles errores en el código.</w:t>
      </w:r>
    </w:p>
    <w:p w14:paraId="78F84FF6" w14:textId="77777777" w:rsidR="00816196" w:rsidRPr="00816196" w:rsidRDefault="00816196" w:rsidP="00816196">
      <w:pPr>
        <w:tabs>
          <w:tab w:val="left" w:pos="10260"/>
        </w:tabs>
        <w:ind w:left="720"/>
        <w:jc w:val="both"/>
        <w:rPr>
          <w:lang w:val="es-ES"/>
        </w:rPr>
      </w:pPr>
    </w:p>
    <w:p w14:paraId="18A9081C" w14:textId="4CCE7E78" w:rsidR="00A75DE8" w:rsidRPr="00A75DE8" w:rsidRDefault="00816196" w:rsidP="00A75DE8">
      <w:pPr>
        <w:numPr>
          <w:ilvl w:val="0"/>
          <w:numId w:val="25"/>
        </w:numPr>
        <w:tabs>
          <w:tab w:val="left" w:pos="10260"/>
        </w:tabs>
        <w:jc w:val="both"/>
        <w:rPr>
          <w:lang w:val="es-ES"/>
        </w:rPr>
      </w:pPr>
      <w:r w:rsidRPr="00816196">
        <w:rPr>
          <w:b/>
          <w:bCs/>
          <w:lang w:val="es-ES"/>
        </w:rPr>
        <w:t>Multihilo</w:t>
      </w:r>
      <w:r w:rsidRPr="00816196">
        <w:rPr>
          <w:lang w:val="es-ES"/>
        </w:rPr>
        <w:t>. Puedes dividir tu código en múltiples hilos de ejecución, trabajar en paralelo y sincronizándose al final.</w:t>
      </w:r>
    </w:p>
    <w:p w14:paraId="1211490A" w14:textId="77777777" w:rsidR="00A75DE8" w:rsidRDefault="00A75DE8" w:rsidP="00A75DE8">
      <w:pPr>
        <w:tabs>
          <w:tab w:val="left" w:pos="10260"/>
        </w:tabs>
        <w:ind w:firstLine="450"/>
        <w:jc w:val="both"/>
        <w:rPr>
          <w:lang w:val="es-ES"/>
        </w:rPr>
      </w:pPr>
    </w:p>
    <w:p w14:paraId="4FC27FA4" w14:textId="27A8CEC6"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using System;</w:t>
      </w:r>
    </w:p>
    <w:p w14:paraId="73A79F40" w14:textId="77777777" w:rsidR="00A75DE8" w:rsidRPr="00A75DE8" w:rsidRDefault="00A75DE8" w:rsidP="00A75DE8">
      <w:pPr>
        <w:shd w:val="clear" w:color="auto" w:fill="92D050"/>
        <w:tabs>
          <w:tab w:val="left" w:pos="10260"/>
        </w:tabs>
        <w:ind w:firstLine="450"/>
        <w:jc w:val="both"/>
        <w:rPr>
          <w:b/>
          <w:bCs/>
          <w:color w:val="C00000"/>
          <w:lang w:val="es-ES"/>
        </w:rPr>
      </w:pPr>
    </w:p>
    <w:p w14:paraId="1A7DADD7" w14:textId="766DA2E1"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namespace HelloNameSpace{</w:t>
      </w:r>
    </w:p>
    <w:p w14:paraId="6282E1A7" w14:textId="77777777" w:rsidR="00A75DE8" w:rsidRPr="00A75DE8" w:rsidRDefault="00A75DE8" w:rsidP="00A75DE8">
      <w:pPr>
        <w:shd w:val="clear" w:color="auto" w:fill="92D050"/>
        <w:tabs>
          <w:tab w:val="left" w:pos="10260"/>
        </w:tabs>
        <w:ind w:firstLine="450"/>
        <w:jc w:val="both"/>
        <w:rPr>
          <w:b/>
          <w:bCs/>
          <w:color w:val="C00000"/>
          <w:lang w:val="es-ES"/>
        </w:rPr>
      </w:pPr>
    </w:p>
    <w:p w14:paraId="0B0BB7F8" w14:textId="1BB1A469"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 xml:space="preserve">      public class HelloWorld{static void Main(string[] args) {</w:t>
      </w:r>
    </w:p>
    <w:p w14:paraId="40D6EE21" w14:textId="08FD10F6"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 xml:space="preserve">                  Console.WriteLine("Hola Mundo!");</w:t>
      </w:r>
    </w:p>
    <w:p w14:paraId="107A4B59" w14:textId="77777777"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 xml:space="preserve">            }</w:t>
      </w:r>
    </w:p>
    <w:p w14:paraId="3EA94343" w14:textId="77777777" w:rsidR="00A75DE8" w:rsidRPr="00A75DE8" w:rsidRDefault="00A75DE8" w:rsidP="00A75DE8">
      <w:pPr>
        <w:shd w:val="clear" w:color="auto" w:fill="92D050"/>
        <w:tabs>
          <w:tab w:val="left" w:pos="10260"/>
        </w:tabs>
        <w:ind w:firstLine="450"/>
        <w:jc w:val="both"/>
        <w:rPr>
          <w:b/>
          <w:bCs/>
          <w:color w:val="C00000"/>
          <w:lang w:val="es-ES"/>
        </w:rPr>
      </w:pPr>
    </w:p>
    <w:p w14:paraId="7E864870" w14:textId="77777777"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 xml:space="preserve">      }</w:t>
      </w:r>
    </w:p>
    <w:p w14:paraId="0095EE7F" w14:textId="77777777" w:rsidR="00A75DE8" w:rsidRPr="00A75DE8" w:rsidRDefault="00A75DE8" w:rsidP="00A75DE8">
      <w:pPr>
        <w:shd w:val="clear" w:color="auto" w:fill="92D050"/>
        <w:tabs>
          <w:tab w:val="left" w:pos="10260"/>
        </w:tabs>
        <w:ind w:firstLine="450"/>
        <w:jc w:val="both"/>
        <w:rPr>
          <w:b/>
          <w:bCs/>
          <w:color w:val="C00000"/>
          <w:lang w:val="es-ES"/>
        </w:rPr>
      </w:pPr>
    </w:p>
    <w:p w14:paraId="12EB30B7" w14:textId="77777777" w:rsidR="00A75DE8" w:rsidRPr="00A75DE8" w:rsidRDefault="00A75DE8" w:rsidP="00A75DE8">
      <w:pPr>
        <w:shd w:val="clear" w:color="auto" w:fill="92D050"/>
        <w:tabs>
          <w:tab w:val="left" w:pos="10260"/>
        </w:tabs>
        <w:ind w:firstLine="450"/>
        <w:jc w:val="both"/>
        <w:rPr>
          <w:b/>
          <w:bCs/>
          <w:color w:val="C00000"/>
          <w:lang w:val="es-ES"/>
        </w:rPr>
      </w:pPr>
      <w:r w:rsidRPr="00A75DE8">
        <w:rPr>
          <w:b/>
          <w:bCs/>
          <w:color w:val="C00000"/>
          <w:lang w:val="es-ES"/>
        </w:rPr>
        <w:t>}</w:t>
      </w:r>
    </w:p>
    <w:p w14:paraId="0F47B00F" w14:textId="0DA16BEC" w:rsidR="00A75DE8" w:rsidRDefault="00A75DE8" w:rsidP="00B923B3">
      <w:pPr>
        <w:tabs>
          <w:tab w:val="left" w:pos="10260"/>
        </w:tabs>
        <w:ind w:firstLine="450"/>
        <w:jc w:val="both"/>
      </w:pPr>
    </w:p>
    <w:p w14:paraId="0CB2A10C" w14:textId="65246DB9" w:rsidR="00F4783D" w:rsidRDefault="00F4783D" w:rsidP="00B923B3">
      <w:pPr>
        <w:tabs>
          <w:tab w:val="left" w:pos="10260"/>
        </w:tabs>
        <w:ind w:firstLine="450"/>
        <w:jc w:val="both"/>
      </w:pPr>
      <w:r w:rsidRPr="005F5AE4">
        <w:rPr>
          <w:noProof/>
          <w:lang w:eastAsia="en-US"/>
        </w:rPr>
        <w:lastRenderedPageBreak/>
        <mc:AlternateContent>
          <mc:Choice Requires="wps">
            <w:drawing>
              <wp:anchor distT="0" distB="0" distL="114300" distR="114300" simplePos="0" relativeHeight="251723264" behindDoc="0" locked="0" layoutInCell="1" allowOverlap="1" wp14:anchorId="41924659" wp14:editId="23A18CA4">
                <wp:simplePos x="0" y="0"/>
                <wp:positionH relativeFrom="margin">
                  <wp:posOffset>0</wp:posOffset>
                </wp:positionH>
                <wp:positionV relativeFrom="paragraph">
                  <wp:posOffset>0</wp:posOffset>
                </wp:positionV>
                <wp:extent cx="7644130" cy="747423"/>
                <wp:effectExtent l="0" t="0" r="0" b="0"/>
                <wp:wrapNone/>
                <wp:docPr id="3" name="Rectangle 211"/>
                <wp:cNvGraphicFramePr/>
                <a:graphic xmlns:a="http://schemas.openxmlformats.org/drawingml/2006/main">
                  <a:graphicData uri="http://schemas.microsoft.com/office/word/2010/wordprocessingShape">
                    <wps:wsp>
                      <wps:cNvSpPr/>
                      <wps:spPr>
                        <a:xfrm>
                          <a:off x="0" y="0"/>
                          <a:ext cx="7644130" cy="747423"/>
                        </a:xfrm>
                        <a:prstGeom prst="rect">
                          <a:avLst/>
                        </a:prstGeom>
                        <a:solidFill>
                          <a:srgbClr val="1C8839"/>
                        </a:solidFill>
                        <a:ln w="25400" cap="flat" cmpd="sng" algn="ctr">
                          <a:noFill/>
                          <a:prstDash val="solid"/>
                        </a:ln>
                        <a:effectLst/>
                      </wps:spPr>
                      <wps:txbx>
                        <w:txbxContent>
                          <w:p w14:paraId="32398EB4" w14:textId="77777777" w:rsidR="00F4783D" w:rsidRPr="003A78C1" w:rsidRDefault="00F4783D" w:rsidP="00F4783D">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CURVA DE APRENDIZAJE EN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24659" id="_x0000_s1033" style="position:absolute;left:0;text-align:left;margin-left:0;margin-top:0;width:601.9pt;height:58.85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" fillcolor="#1c8839" stroked="f" strokeweight="2pt">
                <v:textbox>
                  <w:txbxContent>
                    <w:p w14:paraId="32398EB4" w14:textId="77777777" w:rsidR="00F4783D" w:rsidRPr="003A78C1" w:rsidRDefault="00F4783D" w:rsidP="00F4783D">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CURVA DE APRENDIZAJE EN C#</w:t>
                      </w:r>
                    </w:p>
                  </w:txbxContent>
                </v:textbox>
                <w10:wrap anchorx="margin"/>
              </v:rect>
            </w:pict>
          </mc:Fallback>
        </mc:AlternateContent>
      </w:r>
    </w:p>
    <w:p w14:paraId="0CD041C8" w14:textId="77777777" w:rsidR="00F4783D" w:rsidRDefault="00F4783D" w:rsidP="00B923B3">
      <w:pPr>
        <w:tabs>
          <w:tab w:val="left" w:pos="10260"/>
        </w:tabs>
        <w:ind w:firstLine="450"/>
        <w:jc w:val="both"/>
      </w:pPr>
    </w:p>
    <w:p w14:paraId="1EFEDEFD" w14:textId="77777777" w:rsidR="00F4783D" w:rsidRDefault="00F4783D" w:rsidP="00B923B3">
      <w:pPr>
        <w:tabs>
          <w:tab w:val="left" w:pos="10260"/>
        </w:tabs>
        <w:ind w:firstLine="450"/>
        <w:jc w:val="both"/>
      </w:pPr>
    </w:p>
    <w:p w14:paraId="04B5EB6B" w14:textId="1E135A4A" w:rsidR="00F4783D" w:rsidRDefault="00F4783D" w:rsidP="00B923B3">
      <w:pPr>
        <w:tabs>
          <w:tab w:val="left" w:pos="10260"/>
        </w:tabs>
        <w:ind w:firstLine="450"/>
        <w:jc w:val="both"/>
      </w:pPr>
    </w:p>
    <w:p w14:paraId="677B95D5" w14:textId="0B2FFB20" w:rsidR="00F4783D" w:rsidRDefault="00F4783D" w:rsidP="00B923B3">
      <w:pPr>
        <w:tabs>
          <w:tab w:val="left" w:pos="10260"/>
        </w:tabs>
        <w:ind w:firstLine="450"/>
        <w:jc w:val="both"/>
      </w:pPr>
    </w:p>
    <w:p w14:paraId="4AC1BFEF" w14:textId="74E3A6CB" w:rsidR="00F4783D" w:rsidRDefault="00F4783D" w:rsidP="00F4783D">
      <w:pPr>
        <w:tabs>
          <w:tab w:val="left" w:pos="10260"/>
        </w:tabs>
        <w:ind w:left="450"/>
        <w:jc w:val="both"/>
      </w:pPr>
      <w:r>
        <w:t>La sintaxis de C# se base en C++ (y en Java), por lo que a priori podría parecer un lenguaje complejo para principiantes. Sin embargo, las opciones de autocompletado de Visual Studio, la auto-creación de proyectos y la facilidad de uso de su entorno de desarrollo en general, son aspectos que hacen que este lenguaje sea una buena opción para las personas que se inician en la programación.</w:t>
      </w:r>
    </w:p>
    <w:p w14:paraId="5C82B8F9" w14:textId="04C1105E" w:rsidR="00EA56D8" w:rsidRDefault="00A51D61" w:rsidP="00F4783D">
      <w:pPr>
        <w:tabs>
          <w:tab w:val="left" w:pos="10260"/>
        </w:tabs>
        <w:ind w:left="450"/>
        <w:jc w:val="both"/>
      </w:pPr>
      <w:r w:rsidRPr="005F5AE4">
        <w:rPr>
          <w:noProof/>
          <w:lang w:eastAsia="en-US"/>
        </w:rPr>
        <mc:AlternateContent>
          <mc:Choice Requires="wps">
            <w:drawing>
              <wp:anchor distT="0" distB="0" distL="114300" distR="114300" simplePos="0" relativeHeight="251725312" behindDoc="0" locked="0" layoutInCell="1" allowOverlap="1" wp14:anchorId="3904ABB9" wp14:editId="7D9D9E6B">
                <wp:simplePos x="0" y="0"/>
                <wp:positionH relativeFrom="margin">
                  <wp:align>left</wp:align>
                </wp:positionH>
                <wp:positionV relativeFrom="paragraph">
                  <wp:posOffset>171450</wp:posOffset>
                </wp:positionV>
                <wp:extent cx="7644130" cy="874643"/>
                <wp:effectExtent l="0" t="0" r="0" b="1905"/>
                <wp:wrapNone/>
                <wp:docPr id="8" name="Rectangle 211"/>
                <wp:cNvGraphicFramePr/>
                <a:graphic xmlns:a="http://schemas.openxmlformats.org/drawingml/2006/main">
                  <a:graphicData uri="http://schemas.microsoft.com/office/word/2010/wordprocessingShape">
                    <wps:wsp>
                      <wps:cNvSpPr/>
                      <wps:spPr>
                        <a:xfrm>
                          <a:off x="0" y="0"/>
                          <a:ext cx="7644130" cy="874643"/>
                        </a:xfrm>
                        <a:prstGeom prst="rect">
                          <a:avLst/>
                        </a:prstGeom>
                        <a:solidFill>
                          <a:srgbClr val="1C8839"/>
                        </a:solidFill>
                        <a:ln w="25400" cap="flat" cmpd="sng" algn="ctr">
                          <a:noFill/>
                          <a:prstDash val="solid"/>
                        </a:ln>
                        <a:effectLst/>
                      </wps:spPr>
                      <wps:txbx>
                        <w:txbxContent>
                          <w:p w14:paraId="3017C698" w14:textId="5870CEA4" w:rsidR="00EA56D8" w:rsidRPr="003A78C1" w:rsidRDefault="00A51D61" w:rsidP="00EA56D8">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PLATAFORMAS SOPORTADAS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4ABB9" id="_x0000_s1034" style="position:absolute;left:0;text-align:left;margin-left:0;margin-top:13.5pt;width:601.9pt;height:68.85pt;z-index:25172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" fillcolor="#1c8839" stroked="f" strokeweight="2pt">
                <v:textbox>
                  <w:txbxContent>
                    <w:p w14:paraId="3017C698" w14:textId="5870CEA4" w:rsidR="00EA56D8" w:rsidRPr="003A78C1" w:rsidRDefault="00A51D61" w:rsidP="00EA56D8">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PLATAFORMAS SOPORTADAS</w:t>
                      </w:r>
                    </w:p>
                  </w:txbxContent>
                </v:textbox>
                <w10:wrap anchorx="margin"/>
              </v:rect>
            </w:pict>
          </mc:Fallback>
        </mc:AlternateContent>
      </w:r>
    </w:p>
    <w:p w14:paraId="5D8052D4" w14:textId="5DA7ADBD" w:rsidR="00EA56D8" w:rsidRDefault="00EA56D8" w:rsidP="00F4783D">
      <w:pPr>
        <w:tabs>
          <w:tab w:val="left" w:pos="10260"/>
        </w:tabs>
        <w:ind w:left="450"/>
        <w:jc w:val="both"/>
      </w:pPr>
    </w:p>
    <w:p w14:paraId="702C93B1" w14:textId="792AD7EC" w:rsidR="00EA56D8" w:rsidRDefault="00EA56D8" w:rsidP="00F4783D">
      <w:pPr>
        <w:tabs>
          <w:tab w:val="left" w:pos="10260"/>
        </w:tabs>
        <w:ind w:left="450"/>
        <w:jc w:val="both"/>
      </w:pPr>
    </w:p>
    <w:p w14:paraId="7BAA64DA" w14:textId="52EC0398" w:rsidR="00EA56D8" w:rsidRDefault="00EA56D8" w:rsidP="00F4783D">
      <w:pPr>
        <w:tabs>
          <w:tab w:val="left" w:pos="10260"/>
        </w:tabs>
        <w:ind w:left="450"/>
        <w:jc w:val="both"/>
      </w:pPr>
    </w:p>
    <w:p w14:paraId="4352B68F" w14:textId="57326BB5" w:rsidR="00EA56D8" w:rsidRDefault="00EA56D8" w:rsidP="00F4783D">
      <w:pPr>
        <w:tabs>
          <w:tab w:val="left" w:pos="10260"/>
        </w:tabs>
        <w:ind w:left="450"/>
        <w:jc w:val="both"/>
      </w:pPr>
    </w:p>
    <w:p w14:paraId="445ADDD7" w14:textId="77777777" w:rsidR="00EA56D8" w:rsidRDefault="00EA56D8" w:rsidP="00F4783D">
      <w:pPr>
        <w:tabs>
          <w:tab w:val="left" w:pos="10260"/>
        </w:tabs>
        <w:ind w:left="450"/>
        <w:jc w:val="both"/>
      </w:pPr>
    </w:p>
    <w:p w14:paraId="16A05F6E" w14:textId="73D52BF8" w:rsidR="00F4783D" w:rsidRDefault="00EA56D8" w:rsidP="00F4783D">
      <w:pPr>
        <w:tabs>
          <w:tab w:val="left" w:pos="10260"/>
        </w:tabs>
        <w:ind w:left="450"/>
        <w:jc w:val="both"/>
      </w:pPr>
      <w:r>
        <w:t>Es multiplataforma tanto a nivel de hardware como de sistemas operativos</w:t>
      </w:r>
    </w:p>
    <w:p w14:paraId="58B036F7" w14:textId="738AAF03" w:rsidR="00F4783D" w:rsidRDefault="00F4783D" w:rsidP="00F4783D">
      <w:pPr>
        <w:tabs>
          <w:tab w:val="left" w:pos="10260"/>
        </w:tabs>
        <w:ind w:left="450"/>
        <w:jc w:val="both"/>
      </w:pPr>
    </w:p>
    <w:p w14:paraId="2A68EBC5" w14:textId="1629AAC7" w:rsidR="00A51D61" w:rsidRDefault="00A51D61" w:rsidP="00F4783D">
      <w:pPr>
        <w:tabs>
          <w:tab w:val="left" w:pos="10260"/>
        </w:tabs>
        <w:ind w:left="450"/>
        <w:jc w:val="both"/>
      </w:pPr>
    </w:p>
    <w:p w14:paraId="57894F56" w14:textId="77777777" w:rsidR="00A51D61" w:rsidRDefault="00A51D61" w:rsidP="00F4783D">
      <w:pPr>
        <w:tabs>
          <w:tab w:val="left" w:pos="10260"/>
        </w:tabs>
        <w:ind w:left="450"/>
        <w:jc w:val="both"/>
      </w:pPr>
    </w:p>
    <w:p w14:paraId="0C688ED6" w14:textId="77777777" w:rsidR="00A51D61" w:rsidRDefault="00A51D61" w:rsidP="00A51D61">
      <w:pPr>
        <w:tabs>
          <w:tab w:val="left" w:pos="10260"/>
        </w:tabs>
        <w:ind w:left="450"/>
        <w:jc w:val="both"/>
      </w:pPr>
      <w:r w:rsidRPr="005F5AE4">
        <w:rPr>
          <w:noProof/>
          <w:lang w:eastAsia="en-US"/>
        </w:rPr>
        <mc:AlternateContent>
          <mc:Choice Requires="wps">
            <w:drawing>
              <wp:anchor distT="0" distB="0" distL="114300" distR="114300" simplePos="0" relativeHeight="251727360" behindDoc="0" locked="0" layoutInCell="1" allowOverlap="1" wp14:anchorId="347D167F" wp14:editId="7631FF7A">
                <wp:simplePos x="0" y="0"/>
                <wp:positionH relativeFrom="margin">
                  <wp:align>left</wp:align>
                </wp:positionH>
                <wp:positionV relativeFrom="paragraph">
                  <wp:posOffset>171450</wp:posOffset>
                </wp:positionV>
                <wp:extent cx="7644130" cy="1025718"/>
                <wp:effectExtent l="0" t="0" r="0" b="3175"/>
                <wp:wrapNone/>
                <wp:docPr id="10" name="Rectangle 211"/>
                <wp:cNvGraphicFramePr/>
                <a:graphic xmlns:a="http://schemas.openxmlformats.org/drawingml/2006/main">
                  <a:graphicData uri="http://schemas.microsoft.com/office/word/2010/wordprocessingShape">
                    <wps:wsp>
                      <wps:cNvSpPr/>
                      <wps:spPr>
                        <a:xfrm>
                          <a:off x="0" y="0"/>
                          <a:ext cx="7644130" cy="1025718"/>
                        </a:xfrm>
                        <a:prstGeom prst="rect">
                          <a:avLst/>
                        </a:prstGeom>
                        <a:solidFill>
                          <a:srgbClr val="1C8839"/>
                        </a:solidFill>
                        <a:ln w="25400" cap="flat" cmpd="sng" algn="ctr">
                          <a:noFill/>
                          <a:prstDash val="solid"/>
                        </a:ln>
                        <a:effectLst/>
                      </wps:spPr>
                      <wps:txbx>
                        <w:txbxContent>
                          <w:p w14:paraId="4C6FC133" w14:textId="77777777" w:rsidR="00A51D61" w:rsidRDefault="00A51D61" w:rsidP="00A51D61">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ECOSISTEMA / SOPORTE /</w:t>
                            </w:r>
                          </w:p>
                          <w:p w14:paraId="63CF637F" w14:textId="0281E661" w:rsidR="00A51D61" w:rsidRPr="003A78C1" w:rsidRDefault="00A51D61" w:rsidP="00A51D61">
                            <w:pPr>
                              <w:pStyle w:val="Prrafodelista"/>
                              <w:ind w:left="1080"/>
                              <w:rPr>
                                <w:rFonts w:ascii="Arial" w:hAnsi="Arial" w:cs="Arial"/>
                                <w:b/>
                                <w:color w:val="FFFFFF" w:themeColor="background1"/>
                                <w:sz w:val="56"/>
                                <w:szCs w:val="56"/>
                              </w:rPr>
                            </w:pPr>
                            <w:r>
                              <w:rPr>
                                <w:rFonts w:ascii="Arial" w:hAnsi="Arial" w:cs="Arial"/>
                                <w:b/>
                                <w:color w:val="FFFFFF" w:themeColor="background1"/>
                                <w:sz w:val="56"/>
                                <w:szCs w:val="56"/>
                              </w:rPr>
                              <w:t>COMINIDAD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D167F" id="_x0000_s1035" style="position:absolute;left:0;text-align:left;margin-left:0;margin-top:13.5pt;width:601.9pt;height:80.75pt;z-index:25172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" fillcolor="#1c8839" stroked="f" strokeweight="2pt">
                <v:textbox>
                  <w:txbxContent>
                    <w:p w14:paraId="4C6FC133" w14:textId="77777777" w:rsidR="00A51D61" w:rsidRDefault="00A51D61" w:rsidP="00A51D61">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ECOSISTEMA / SOPORTE /</w:t>
                      </w:r>
                    </w:p>
                    <w:p w14:paraId="63CF637F" w14:textId="0281E661" w:rsidR="00A51D61" w:rsidRPr="003A78C1" w:rsidRDefault="00A51D61" w:rsidP="00A51D61">
                      <w:pPr>
                        <w:pStyle w:val="Prrafodelista"/>
                        <w:ind w:left="1080"/>
                        <w:rPr>
                          <w:rFonts w:ascii="Arial" w:hAnsi="Arial" w:cs="Arial"/>
                          <w:b/>
                          <w:color w:val="FFFFFF" w:themeColor="background1"/>
                          <w:sz w:val="56"/>
                          <w:szCs w:val="56"/>
                        </w:rPr>
                      </w:pPr>
                      <w:r>
                        <w:rPr>
                          <w:rFonts w:ascii="Arial" w:hAnsi="Arial" w:cs="Arial"/>
                          <w:b/>
                          <w:color w:val="FFFFFF" w:themeColor="background1"/>
                          <w:sz w:val="56"/>
                          <w:szCs w:val="56"/>
                        </w:rPr>
                        <w:t>COMINIDAD</w:t>
                      </w:r>
                    </w:p>
                  </w:txbxContent>
                </v:textbox>
                <w10:wrap anchorx="margin"/>
              </v:rect>
            </w:pict>
          </mc:Fallback>
        </mc:AlternateContent>
      </w:r>
    </w:p>
    <w:p w14:paraId="223C512E" w14:textId="77777777" w:rsidR="00A51D61" w:rsidRDefault="00A51D61" w:rsidP="00A51D61">
      <w:pPr>
        <w:tabs>
          <w:tab w:val="left" w:pos="10260"/>
        </w:tabs>
        <w:ind w:left="450"/>
        <w:jc w:val="both"/>
      </w:pPr>
    </w:p>
    <w:p w14:paraId="7F031657" w14:textId="77777777" w:rsidR="00A51D61" w:rsidRDefault="00A51D61" w:rsidP="00A51D61">
      <w:pPr>
        <w:tabs>
          <w:tab w:val="left" w:pos="10260"/>
        </w:tabs>
        <w:ind w:left="450"/>
        <w:jc w:val="both"/>
      </w:pPr>
    </w:p>
    <w:p w14:paraId="68E72EF5" w14:textId="7722ED05" w:rsidR="00F4783D" w:rsidRDefault="00F4783D" w:rsidP="00F4783D">
      <w:pPr>
        <w:tabs>
          <w:tab w:val="left" w:pos="10260"/>
        </w:tabs>
        <w:ind w:left="450"/>
        <w:jc w:val="both"/>
      </w:pPr>
    </w:p>
    <w:p w14:paraId="11EBC2D8" w14:textId="1C9E8CD9" w:rsidR="00A51D61" w:rsidRDefault="00A51D61" w:rsidP="00F4783D">
      <w:pPr>
        <w:tabs>
          <w:tab w:val="left" w:pos="10260"/>
        </w:tabs>
        <w:ind w:left="450"/>
        <w:jc w:val="both"/>
      </w:pPr>
    </w:p>
    <w:p w14:paraId="098E130A" w14:textId="2A7D0E92" w:rsidR="00A51D61" w:rsidRDefault="00A51D61" w:rsidP="00F4783D">
      <w:pPr>
        <w:tabs>
          <w:tab w:val="left" w:pos="10260"/>
        </w:tabs>
        <w:ind w:left="450"/>
        <w:jc w:val="both"/>
      </w:pPr>
    </w:p>
    <w:p w14:paraId="1AA4C9C3" w14:textId="3EDD05B2" w:rsidR="00A51D61" w:rsidRDefault="00A51D61" w:rsidP="00F4783D">
      <w:pPr>
        <w:tabs>
          <w:tab w:val="left" w:pos="10260"/>
        </w:tabs>
        <w:ind w:left="450"/>
        <w:jc w:val="both"/>
      </w:pPr>
    </w:p>
    <w:p w14:paraId="40305EEC" w14:textId="4602B0AB" w:rsidR="00A51D61" w:rsidRDefault="00A51D61" w:rsidP="00F4783D">
      <w:pPr>
        <w:tabs>
          <w:tab w:val="left" w:pos="10260"/>
        </w:tabs>
        <w:ind w:left="450"/>
        <w:jc w:val="both"/>
      </w:pPr>
      <w:r>
        <w:t>C# a tenido una gran aceptacion en el ambito profesional pues es uno de los 10 lenguajes de mayor ranking mundial, tiene una extensa comunidad de programadores, tanto profesionales como amateurs.</w:t>
      </w:r>
    </w:p>
    <w:p w14:paraId="70407C17" w14:textId="74E574BD" w:rsidR="00A51D61" w:rsidRDefault="00A51D61" w:rsidP="00F4783D">
      <w:pPr>
        <w:tabs>
          <w:tab w:val="left" w:pos="10260"/>
        </w:tabs>
        <w:ind w:left="450"/>
        <w:jc w:val="both"/>
      </w:pPr>
    </w:p>
    <w:p w14:paraId="21BC7691" w14:textId="58843C10" w:rsidR="00A51D61" w:rsidRDefault="00A51D61" w:rsidP="00F4783D">
      <w:pPr>
        <w:tabs>
          <w:tab w:val="left" w:pos="10260"/>
        </w:tabs>
        <w:ind w:left="450"/>
        <w:jc w:val="both"/>
      </w:pPr>
      <w:r>
        <w:t>Tiene un gran soporte, pues muchas empresas contrullen su software en este lenguaje, o se dedican a auditar empresas con software programado en este lenguaje.</w:t>
      </w:r>
    </w:p>
    <w:p w14:paraId="64010D73" w14:textId="6C998233" w:rsidR="00A51D61" w:rsidRDefault="00A51D61" w:rsidP="00F4783D">
      <w:pPr>
        <w:tabs>
          <w:tab w:val="left" w:pos="10260"/>
        </w:tabs>
        <w:ind w:left="450"/>
        <w:jc w:val="both"/>
      </w:pPr>
    </w:p>
    <w:p w14:paraId="5824BCC9" w14:textId="146B5858" w:rsidR="00A51D61" w:rsidRDefault="00A51D61" w:rsidP="00F4783D">
      <w:pPr>
        <w:tabs>
          <w:tab w:val="left" w:pos="10260"/>
        </w:tabs>
        <w:ind w:left="450"/>
        <w:jc w:val="both"/>
      </w:pPr>
    </w:p>
    <w:p w14:paraId="2AE6A23E" w14:textId="77777777" w:rsidR="00A51D61" w:rsidRDefault="00A51D61" w:rsidP="00A51D61">
      <w:pPr>
        <w:tabs>
          <w:tab w:val="left" w:pos="10260"/>
        </w:tabs>
        <w:ind w:left="450"/>
        <w:jc w:val="both"/>
      </w:pPr>
      <w:r w:rsidRPr="005F5AE4">
        <w:rPr>
          <w:noProof/>
          <w:lang w:eastAsia="en-US"/>
        </w:rPr>
        <mc:AlternateContent>
          <mc:Choice Requires="wps">
            <w:drawing>
              <wp:anchor distT="0" distB="0" distL="114300" distR="114300" simplePos="0" relativeHeight="251729408" behindDoc="0" locked="0" layoutInCell="1" allowOverlap="1" wp14:anchorId="6CEAFA17" wp14:editId="311BE073">
                <wp:simplePos x="0" y="0"/>
                <wp:positionH relativeFrom="margin">
                  <wp:align>left</wp:align>
                </wp:positionH>
                <wp:positionV relativeFrom="paragraph">
                  <wp:posOffset>171450</wp:posOffset>
                </wp:positionV>
                <wp:extent cx="7644130" cy="779228"/>
                <wp:effectExtent l="0" t="0" r="0" b="1905"/>
                <wp:wrapNone/>
                <wp:docPr id="12" name="Rectangle 211"/>
                <wp:cNvGraphicFramePr/>
                <a:graphic xmlns:a="http://schemas.openxmlformats.org/drawingml/2006/main">
                  <a:graphicData uri="http://schemas.microsoft.com/office/word/2010/wordprocessingShape">
                    <wps:wsp>
                      <wps:cNvSpPr/>
                      <wps:spPr>
                        <a:xfrm>
                          <a:off x="0" y="0"/>
                          <a:ext cx="7644130" cy="779228"/>
                        </a:xfrm>
                        <a:prstGeom prst="rect">
                          <a:avLst/>
                        </a:prstGeom>
                        <a:solidFill>
                          <a:srgbClr val="1C8839"/>
                        </a:solidFill>
                        <a:ln w="25400" cap="flat" cmpd="sng" algn="ctr">
                          <a:noFill/>
                          <a:prstDash val="solid"/>
                        </a:ln>
                        <a:effectLst/>
                      </wps:spPr>
                      <wps:txbx>
                        <w:txbxContent>
                          <w:p w14:paraId="74E6E8B0" w14:textId="292A1D22" w:rsidR="00A51D61" w:rsidRPr="00A51D61" w:rsidRDefault="00A51D61" w:rsidP="00A51D61">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ENTORNO DE DESARROLLO DE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AFA17" id="_x0000_s1036" style="position:absolute;left:0;text-align:left;margin-left:0;margin-top:13.5pt;width:601.9pt;height:61.35pt;z-index:251729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" fillcolor="#1c8839" stroked="f" strokeweight="2pt">
                <v:textbox>
                  <w:txbxContent>
                    <w:p w14:paraId="74E6E8B0" w14:textId="292A1D22" w:rsidR="00A51D61" w:rsidRPr="00A51D61" w:rsidRDefault="00A51D61" w:rsidP="00A51D61">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ENTORNO DE DESARROLLO DE C#</w:t>
                      </w:r>
                    </w:p>
                  </w:txbxContent>
                </v:textbox>
                <w10:wrap anchorx="margin"/>
              </v:rect>
            </w:pict>
          </mc:Fallback>
        </mc:AlternateContent>
      </w:r>
    </w:p>
    <w:p w14:paraId="7528DBF7" w14:textId="77777777" w:rsidR="00A51D61" w:rsidRDefault="00A51D61" w:rsidP="00F4783D">
      <w:pPr>
        <w:tabs>
          <w:tab w:val="left" w:pos="10260"/>
        </w:tabs>
        <w:ind w:left="450"/>
        <w:jc w:val="both"/>
      </w:pPr>
    </w:p>
    <w:p w14:paraId="6B73EB5E" w14:textId="77777777" w:rsidR="00A51D61" w:rsidRDefault="00A51D61" w:rsidP="00F4783D">
      <w:pPr>
        <w:tabs>
          <w:tab w:val="left" w:pos="10260"/>
        </w:tabs>
        <w:ind w:left="450"/>
        <w:jc w:val="both"/>
      </w:pPr>
    </w:p>
    <w:p w14:paraId="72E70F6D" w14:textId="2547B672" w:rsidR="00A51D61" w:rsidRDefault="00A51D61" w:rsidP="00F4783D">
      <w:pPr>
        <w:tabs>
          <w:tab w:val="left" w:pos="10260"/>
        </w:tabs>
        <w:ind w:left="450"/>
        <w:jc w:val="both"/>
      </w:pPr>
    </w:p>
    <w:p w14:paraId="4B2EF1FB" w14:textId="229B6453" w:rsidR="00A51D61" w:rsidRDefault="00A51D61" w:rsidP="00F4783D">
      <w:pPr>
        <w:tabs>
          <w:tab w:val="left" w:pos="10260"/>
        </w:tabs>
        <w:ind w:left="450"/>
        <w:jc w:val="both"/>
      </w:pPr>
    </w:p>
    <w:p w14:paraId="3E64833E" w14:textId="310BB91E" w:rsidR="00A51D61" w:rsidRDefault="00A51D61" w:rsidP="00F4783D">
      <w:pPr>
        <w:tabs>
          <w:tab w:val="left" w:pos="10260"/>
        </w:tabs>
        <w:ind w:left="450"/>
        <w:jc w:val="both"/>
      </w:pPr>
    </w:p>
    <w:p w14:paraId="29C97457" w14:textId="163C8231" w:rsidR="00A51D61" w:rsidRDefault="00A6348D" w:rsidP="00A6348D">
      <w:pPr>
        <w:pStyle w:val="Prrafodelista"/>
        <w:numPr>
          <w:ilvl w:val="0"/>
          <w:numId w:val="26"/>
        </w:numPr>
        <w:tabs>
          <w:tab w:val="left" w:pos="10260"/>
        </w:tabs>
        <w:jc w:val="both"/>
      </w:pPr>
      <w:r>
        <w:t>JetBrains Rider</w:t>
      </w:r>
    </w:p>
    <w:p w14:paraId="2A5B3C96" w14:textId="319E1AC6" w:rsidR="00A6348D" w:rsidRPr="00A6348D" w:rsidRDefault="00A6348D" w:rsidP="00A6348D">
      <w:pPr>
        <w:pStyle w:val="Prrafodelista"/>
        <w:numPr>
          <w:ilvl w:val="0"/>
          <w:numId w:val="26"/>
        </w:numPr>
        <w:tabs>
          <w:tab w:val="left" w:pos="10260"/>
        </w:tabs>
        <w:jc w:val="both"/>
        <w:rPr>
          <w:b/>
          <w:bCs/>
        </w:rPr>
      </w:pPr>
      <w:r w:rsidRPr="00A6348D">
        <w:rPr>
          <w:b/>
          <w:bCs/>
        </w:rPr>
        <w:t>Visual Studio</w:t>
      </w:r>
    </w:p>
    <w:p w14:paraId="1975E4E4" w14:textId="38E0A495" w:rsidR="00A6348D" w:rsidRPr="00A6348D" w:rsidRDefault="00A6348D" w:rsidP="00A6348D">
      <w:pPr>
        <w:pStyle w:val="Prrafodelista"/>
        <w:numPr>
          <w:ilvl w:val="0"/>
          <w:numId w:val="26"/>
        </w:numPr>
        <w:tabs>
          <w:tab w:val="left" w:pos="10260"/>
        </w:tabs>
        <w:jc w:val="both"/>
        <w:rPr>
          <w:b/>
          <w:bCs/>
        </w:rPr>
      </w:pPr>
      <w:r w:rsidRPr="00A6348D">
        <w:rPr>
          <w:b/>
          <w:bCs/>
        </w:rPr>
        <w:t>Visual Studio Code</w:t>
      </w:r>
    </w:p>
    <w:p w14:paraId="1D16B2AF" w14:textId="5C2047D1" w:rsidR="00A6348D" w:rsidRDefault="00A6348D" w:rsidP="00A6348D">
      <w:pPr>
        <w:pStyle w:val="Prrafodelista"/>
        <w:numPr>
          <w:ilvl w:val="0"/>
          <w:numId w:val="26"/>
        </w:numPr>
        <w:tabs>
          <w:tab w:val="left" w:pos="10260"/>
        </w:tabs>
        <w:jc w:val="both"/>
      </w:pPr>
      <w:r>
        <w:t>MonoDevelop</w:t>
      </w:r>
    </w:p>
    <w:p w14:paraId="5D6FFDCE" w14:textId="59B6CFD9" w:rsidR="00A6348D" w:rsidRDefault="00A6348D" w:rsidP="00A6348D">
      <w:pPr>
        <w:tabs>
          <w:tab w:val="left" w:pos="10260"/>
        </w:tabs>
        <w:jc w:val="both"/>
      </w:pPr>
    </w:p>
    <w:p w14:paraId="5550B004" w14:textId="489B7D0E" w:rsidR="00A6348D" w:rsidRDefault="00A6348D" w:rsidP="00A6348D">
      <w:pPr>
        <w:tabs>
          <w:tab w:val="left" w:pos="10260"/>
        </w:tabs>
        <w:jc w:val="both"/>
      </w:pPr>
    </w:p>
    <w:p w14:paraId="1019576F" w14:textId="373BEC88" w:rsidR="00A6348D" w:rsidRDefault="00A6348D" w:rsidP="00A6348D">
      <w:pPr>
        <w:tabs>
          <w:tab w:val="left" w:pos="10260"/>
        </w:tabs>
        <w:jc w:val="both"/>
      </w:pPr>
    </w:p>
    <w:p w14:paraId="10EDE185" w14:textId="77777777" w:rsidR="00A6348D" w:rsidRDefault="00A6348D" w:rsidP="00A6348D">
      <w:pPr>
        <w:tabs>
          <w:tab w:val="left" w:pos="10260"/>
        </w:tabs>
        <w:jc w:val="both"/>
      </w:pPr>
    </w:p>
    <w:p w14:paraId="3714F213" w14:textId="77777777" w:rsidR="00A6348D" w:rsidRDefault="00A6348D" w:rsidP="00A6348D">
      <w:pPr>
        <w:tabs>
          <w:tab w:val="left" w:pos="10260"/>
        </w:tabs>
        <w:ind w:left="450"/>
        <w:jc w:val="both"/>
      </w:pPr>
      <w:r w:rsidRPr="005F5AE4">
        <w:rPr>
          <w:noProof/>
          <w:lang w:eastAsia="en-US"/>
        </w:rPr>
        <w:lastRenderedPageBreak/>
        <mc:AlternateContent>
          <mc:Choice Requires="wps">
            <w:drawing>
              <wp:anchor distT="0" distB="0" distL="114300" distR="114300" simplePos="0" relativeHeight="251731456" behindDoc="0" locked="0" layoutInCell="1" allowOverlap="1" wp14:anchorId="399787C3" wp14:editId="05401AE9">
                <wp:simplePos x="0" y="0"/>
                <wp:positionH relativeFrom="margin">
                  <wp:align>left</wp:align>
                </wp:positionH>
                <wp:positionV relativeFrom="paragraph">
                  <wp:posOffset>171450</wp:posOffset>
                </wp:positionV>
                <wp:extent cx="7644130" cy="779228"/>
                <wp:effectExtent l="0" t="0" r="0" b="1905"/>
                <wp:wrapNone/>
                <wp:docPr id="13" name="Rectangle 211"/>
                <wp:cNvGraphicFramePr/>
                <a:graphic xmlns:a="http://schemas.openxmlformats.org/drawingml/2006/main">
                  <a:graphicData uri="http://schemas.microsoft.com/office/word/2010/wordprocessingShape">
                    <wps:wsp>
                      <wps:cNvSpPr/>
                      <wps:spPr>
                        <a:xfrm>
                          <a:off x="0" y="0"/>
                          <a:ext cx="7644130" cy="779228"/>
                        </a:xfrm>
                        <a:prstGeom prst="rect">
                          <a:avLst/>
                        </a:prstGeom>
                        <a:solidFill>
                          <a:srgbClr val="1C8839"/>
                        </a:solidFill>
                        <a:ln w="25400" cap="flat" cmpd="sng" algn="ctr">
                          <a:noFill/>
                          <a:prstDash val="solid"/>
                        </a:ln>
                        <a:effectLst/>
                      </wps:spPr>
                      <wps:txbx>
                        <w:txbxContent>
                          <w:p w14:paraId="584CC65F" w14:textId="392D771E" w:rsidR="00A6348D" w:rsidRPr="00A51D61" w:rsidRDefault="00A6348D" w:rsidP="00A6348D">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NIVEL DE DEMANDA DE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787C3" id="_x0000_s1037" style="position:absolute;left:0;text-align:left;margin-left:0;margin-top:13.5pt;width:601.9pt;height:61.35pt;z-index:251731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" fillcolor="#1c8839" stroked="f" strokeweight="2pt">
                <v:textbox>
                  <w:txbxContent>
                    <w:p w14:paraId="584CC65F" w14:textId="392D771E" w:rsidR="00A6348D" w:rsidRPr="00A51D61" w:rsidRDefault="00A6348D" w:rsidP="00A6348D">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NIVEL DE DEMANDA DE C#</w:t>
                      </w:r>
                    </w:p>
                  </w:txbxContent>
                </v:textbox>
                <w10:wrap anchorx="margin"/>
              </v:rect>
            </w:pict>
          </mc:Fallback>
        </mc:AlternateContent>
      </w:r>
    </w:p>
    <w:p w14:paraId="1AAE32BE" w14:textId="2D9BBD53" w:rsidR="00A6348D" w:rsidRDefault="00A6348D" w:rsidP="00F4783D">
      <w:pPr>
        <w:tabs>
          <w:tab w:val="left" w:pos="10260"/>
        </w:tabs>
        <w:ind w:left="450"/>
        <w:jc w:val="both"/>
      </w:pPr>
    </w:p>
    <w:p w14:paraId="4ABAEFEB" w14:textId="0092F140" w:rsidR="002838CC" w:rsidRDefault="002838CC" w:rsidP="00F4783D">
      <w:pPr>
        <w:tabs>
          <w:tab w:val="left" w:pos="10260"/>
        </w:tabs>
        <w:ind w:left="450"/>
        <w:jc w:val="both"/>
      </w:pPr>
    </w:p>
    <w:p w14:paraId="203DE6CA" w14:textId="01CB9241" w:rsidR="002838CC" w:rsidRDefault="002838CC" w:rsidP="00F4783D">
      <w:pPr>
        <w:tabs>
          <w:tab w:val="left" w:pos="10260"/>
        </w:tabs>
        <w:ind w:left="450"/>
        <w:jc w:val="both"/>
      </w:pPr>
    </w:p>
    <w:p w14:paraId="79B66F6F" w14:textId="66DDF723" w:rsidR="002838CC" w:rsidRDefault="002838CC" w:rsidP="00F4783D">
      <w:pPr>
        <w:tabs>
          <w:tab w:val="left" w:pos="10260"/>
        </w:tabs>
        <w:ind w:left="450"/>
        <w:jc w:val="both"/>
      </w:pPr>
    </w:p>
    <w:p w14:paraId="6C5EF1F9" w14:textId="1175CBC1" w:rsidR="002838CC" w:rsidRDefault="002838CC" w:rsidP="00F4783D">
      <w:pPr>
        <w:tabs>
          <w:tab w:val="left" w:pos="10260"/>
        </w:tabs>
        <w:ind w:left="450"/>
        <w:jc w:val="both"/>
      </w:pPr>
    </w:p>
    <w:p w14:paraId="56C47F19" w14:textId="5816F1FF" w:rsidR="002838CC" w:rsidRDefault="002838CC" w:rsidP="00F4783D">
      <w:pPr>
        <w:tabs>
          <w:tab w:val="left" w:pos="10260"/>
        </w:tabs>
        <w:ind w:left="450"/>
        <w:jc w:val="both"/>
      </w:pPr>
      <w:r>
        <w:t>C# es el 4 lenguaje mas demandado en el mundo, pero en España no es tan demandado</w:t>
      </w:r>
    </w:p>
    <w:p w14:paraId="034E9FA7" w14:textId="4D817FE2" w:rsidR="002838CC" w:rsidRDefault="002838CC" w:rsidP="00F4783D">
      <w:pPr>
        <w:tabs>
          <w:tab w:val="left" w:pos="10260"/>
        </w:tabs>
        <w:ind w:left="450"/>
        <w:jc w:val="both"/>
      </w:pPr>
      <w:r>
        <w:rPr>
          <w:noProof/>
        </w:rPr>
        <w:drawing>
          <wp:anchor distT="0" distB="0" distL="114300" distR="114300" simplePos="0" relativeHeight="251733504" behindDoc="0" locked="0" layoutInCell="1" allowOverlap="1" wp14:anchorId="6420DBB9" wp14:editId="43070B21">
            <wp:simplePos x="0" y="0"/>
            <wp:positionH relativeFrom="page">
              <wp:posOffset>3872285</wp:posOffset>
            </wp:positionH>
            <wp:positionV relativeFrom="paragraph">
              <wp:posOffset>172113</wp:posOffset>
            </wp:positionV>
            <wp:extent cx="3681095" cy="2870420"/>
            <wp:effectExtent l="0" t="0" r="0" b="6350"/>
            <wp:wrapNone/>
            <wp:docPr id="15" name="Imagen 15"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Mapa&#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91964" cy="2878896"/>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32480" behindDoc="0" locked="0" layoutInCell="1" allowOverlap="1" wp14:anchorId="272FCE7E" wp14:editId="6676640B">
            <wp:simplePos x="0" y="0"/>
            <wp:positionH relativeFrom="margin">
              <wp:posOffset>-230588</wp:posOffset>
            </wp:positionH>
            <wp:positionV relativeFrom="paragraph">
              <wp:posOffset>172720</wp:posOffset>
            </wp:positionV>
            <wp:extent cx="3466769" cy="2890673"/>
            <wp:effectExtent l="0" t="0" r="635" b="5080"/>
            <wp:wrapNone/>
            <wp:docPr id="14" name="Imagen 1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scala de tiemp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466769" cy="2890673"/>
                    </a:xfrm>
                    <a:prstGeom prst="rect">
                      <a:avLst/>
                    </a:prstGeom>
                  </pic:spPr>
                </pic:pic>
              </a:graphicData>
            </a:graphic>
          </wp:anchor>
        </w:drawing>
      </w:r>
    </w:p>
    <w:p w14:paraId="6F166CF9" w14:textId="329A36F0" w:rsidR="002838CC" w:rsidRDefault="002838CC" w:rsidP="00F4783D">
      <w:pPr>
        <w:tabs>
          <w:tab w:val="left" w:pos="10260"/>
        </w:tabs>
        <w:ind w:left="450"/>
        <w:jc w:val="both"/>
      </w:pPr>
      <w:r>
        <w:t xml:space="preserve"> </w:t>
      </w:r>
    </w:p>
    <w:p w14:paraId="613A68CE" w14:textId="2815DDE9" w:rsidR="000E1DBC" w:rsidRDefault="000E1DBC" w:rsidP="00F4783D">
      <w:pPr>
        <w:tabs>
          <w:tab w:val="left" w:pos="10260"/>
        </w:tabs>
        <w:ind w:left="450"/>
        <w:jc w:val="both"/>
      </w:pPr>
    </w:p>
    <w:p w14:paraId="69EEF0C9" w14:textId="0E983141" w:rsidR="000E1DBC" w:rsidRDefault="000E1DBC" w:rsidP="00F4783D">
      <w:pPr>
        <w:tabs>
          <w:tab w:val="left" w:pos="10260"/>
        </w:tabs>
        <w:ind w:left="450"/>
        <w:jc w:val="both"/>
      </w:pPr>
    </w:p>
    <w:p w14:paraId="7FA6431B" w14:textId="2869615D" w:rsidR="000E1DBC" w:rsidRDefault="000E1DBC" w:rsidP="00F4783D">
      <w:pPr>
        <w:tabs>
          <w:tab w:val="left" w:pos="10260"/>
        </w:tabs>
        <w:ind w:left="450"/>
        <w:jc w:val="both"/>
      </w:pPr>
    </w:p>
    <w:p w14:paraId="6DC8FEAE" w14:textId="52DF4781" w:rsidR="000E1DBC" w:rsidRDefault="000E1DBC" w:rsidP="00F4783D">
      <w:pPr>
        <w:tabs>
          <w:tab w:val="left" w:pos="10260"/>
        </w:tabs>
        <w:ind w:left="450"/>
        <w:jc w:val="both"/>
      </w:pPr>
    </w:p>
    <w:p w14:paraId="5AC70816" w14:textId="208E273C" w:rsidR="000E1DBC" w:rsidRDefault="000E1DBC" w:rsidP="00F4783D">
      <w:pPr>
        <w:tabs>
          <w:tab w:val="left" w:pos="10260"/>
        </w:tabs>
        <w:ind w:left="450"/>
        <w:jc w:val="both"/>
      </w:pPr>
    </w:p>
    <w:p w14:paraId="0883EA37" w14:textId="47BCE30C" w:rsidR="000E1DBC" w:rsidRDefault="000E1DBC" w:rsidP="00F4783D">
      <w:pPr>
        <w:tabs>
          <w:tab w:val="left" w:pos="10260"/>
        </w:tabs>
        <w:ind w:left="450"/>
        <w:jc w:val="both"/>
      </w:pPr>
    </w:p>
    <w:p w14:paraId="345F1D80" w14:textId="3FFB7EAF" w:rsidR="000E1DBC" w:rsidRDefault="000E1DBC" w:rsidP="00F4783D">
      <w:pPr>
        <w:tabs>
          <w:tab w:val="left" w:pos="10260"/>
        </w:tabs>
        <w:ind w:left="450"/>
        <w:jc w:val="both"/>
      </w:pPr>
    </w:p>
    <w:p w14:paraId="2E37C87B" w14:textId="2D12E669" w:rsidR="000E1DBC" w:rsidRDefault="000E1DBC" w:rsidP="00F4783D">
      <w:pPr>
        <w:tabs>
          <w:tab w:val="left" w:pos="10260"/>
        </w:tabs>
        <w:ind w:left="450"/>
        <w:jc w:val="both"/>
      </w:pPr>
    </w:p>
    <w:p w14:paraId="491E07CF" w14:textId="201E7CD9" w:rsidR="000E1DBC" w:rsidRDefault="000E1DBC" w:rsidP="00F4783D">
      <w:pPr>
        <w:tabs>
          <w:tab w:val="left" w:pos="10260"/>
        </w:tabs>
        <w:ind w:left="450"/>
        <w:jc w:val="both"/>
      </w:pPr>
    </w:p>
    <w:p w14:paraId="4CA852D8" w14:textId="707F0347" w:rsidR="000E1DBC" w:rsidRDefault="000E1DBC" w:rsidP="00F4783D">
      <w:pPr>
        <w:tabs>
          <w:tab w:val="left" w:pos="10260"/>
        </w:tabs>
        <w:ind w:left="450"/>
        <w:jc w:val="both"/>
      </w:pPr>
    </w:p>
    <w:p w14:paraId="53ADC0B0" w14:textId="4BC6108E" w:rsidR="000E1DBC" w:rsidRDefault="000E1DBC" w:rsidP="00F4783D">
      <w:pPr>
        <w:tabs>
          <w:tab w:val="left" w:pos="10260"/>
        </w:tabs>
        <w:ind w:left="450"/>
        <w:jc w:val="both"/>
      </w:pPr>
    </w:p>
    <w:p w14:paraId="0875F1A7" w14:textId="2FC453E2" w:rsidR="000E1DBC" w:rsidRDefault="000E1DBC" w:rsidP="00F4783D">
      <w:pPr>
        <w:tabs>
          <w:tab w:val="left" w:pos="10260"/>
        </w:tabs>
        <w:ind w:left="450"/>
        <w:jc w:val="both"/>
      </w:pPr>
    </w:p>
    <w:p w14:paraId="19D2D221" w14:textId="47D40B56" w:rsidR="000E1DBC" w:rsidRDefault="000E1DBC" w:rsidP="00F4783D">
      <w:pPr>
        <w:tabs>
          <w:tab w:val="left" w:pos="10260"/>
        </w:tabs>
        <w:ind w:left="450"/>
        <w:jc w:val="both"/>
      </w:pPr>
    </w:p>
    <w:p w14:paraId="2CC3C9CB" w14:textId="6E214BA2" w:rsidR="000E1DBC" w:rsidRDefault="000E1DBC" w:rsidP="00F4783D">
      <w:pPr>
        <w:tabs>
          <w:tab w:val="left" w:pos="10260"/>
        </w:tabs>
        <w:ind w:left="450"/>
        <w:jc w:val="both"/>
      </w:pPr>
    </w:p>
    <w:p w14:paraId="0E5F6C5B" w14:textId="7DCCA51D" w:rsidR="000E1DBC" w:rsidRDefault="000E1DBC" w:rsidP="00F4783D">
      <w:pPr>
        <w:tabs>
          <w:tab w:val="left" w:pos="10260"/>
        </w:tabs>
        <w:ind w:left="450"/>
        <w:jc w:val="both"/>
      </w:pPr>
    </w:p>
    <w:p w14:paraId="2EE7435F" w14:textId="79105479" w:rsidR="000E1DBC" w:rsidRDefault="000E1DBC" w:rsidP="00F4783D">
      <w:pPr>
        <w:tabs>
          <w:tab w:val="left" w:pos="10260"/>
        </w:tabs>
        <w:ind w:left="450"/>
        <w:jc w:val="both"/>
      </w:pPr>
    </w:p>
    <w:p w14:paraId="0285924F" w14:textId="594A86FD" w:rsidR="000E1DBC" w:rsidRDefault="000E1DBC" w:rsidP="00F4783D">
      <w:pPr>
        <w:tabs>
          <w:tab w:val="left" w:pos="10260"/>
        </w:tabs>
        <w:ind w:left="450"/>
        <w:jc w:val="both"/>
      </w:pPr>
    </w:p>
    <w:p w14:paraId="0BD24DEE" w14:textId="77777777" w:rsidR="000E1DBC" w:rsidRDefault="000E1DBC" w:rsidP="000E1DBC">
      <w:pPr>
        <w:tabs>
          <w:tab w:val="left" w:pos="10260"/>
        </w:tabs>
        <w:ind w:left="450"/>
        <w:jc w:val="both"/>
      </w:pPr>
      <w:r w:rsidRPr="005F5AE4">
        <w:rPr>
          <w:noProof/>
          <w:lang w:eastAsia="en-US"/>
        </w:rPr>
        <mc:AlternateContent>
          <mc:Choice Requires="wps">
            <w:drawing>
              <wp:anchor distT="0" distB="0" distL="114300" distR="114300" simplePos="0" relativeHeight="251735552" behindDoc="0" locked="0" layoutInCell="1" allowOverlap="1" wp14:anchorId="1E045D62" wp14:editId="287F3BBD">
                <wp:simplePos x="0" y="0"/>
                <wp:positionH relativeFrom="margin">
                  <wp:align>left</wp:align>
                </wp:positionH>
                <wp:positionV relativeFrom="paragraph">
                  <wp:posOffset>171450</wp:posOffset>
                </wp:positionV>
                <wp:extent cx="7644130" cy="779228"/>
                <wp:effectExtent l="0" t="0" r="0" b="1905"/>
                <wp:wrapNone/>
                <wp:docPr id="16" name="Rectangle 211"/>
                <wp:cNvGraphicFramePr/>
                <a:graphic xmlns:a="http://schemas.openxmlformats.org/drawingml/2006/main">
                  <a:graphicData uri="http://schemas.microsoft.com/office/word/2010/wordprocessingShape">
                    <wps:wsp>
                      <wps:cNvSpPr/>
                      <wps:spPr>
                        <a:xfrm>
                          <a:off x="0" y="0"/>
                          <a:ext cx="7644130" cy="779228"/>
                        </a:xfrm>
                        <a:prstGeom prst="rect">
                          <a:avLst/>
                        </a:prstGeom>
                        <a:solidFill>
                          <a:srgbClr val="1C8839"/>
                        </a:solidFill>
                        <a:ln w="25400" cap="flat" cmpd="sng" algn="ctr">
                          <a:noFill/>
                          <a:prstDash val="solid"/>
                        </a:ln>
                        <a:effectLst/>
                      </wps:spPr>
                      <wps:txbx>
                        <w:txbxContent>
                          <w:p w14:paraId="1EF26774" w14:textId="31EAB904" w:rsidR="000E1DBC" w:rsidRPr="00A51D61" w:rsidRDefault="000E1DBC" w:rsidP="000E1DBC">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WEBGRAFIA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5D62" id="_x0000_s1038" style="position:absolute;left:0;text-align:left;margin-left:0;margin-top:13.5pt;width:601.9pt;height:61.35pt;z-index:25173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" fillcolor="#1c8839" stroked="f" strokeweight="2pt">
                <v:textbox>
                  <w:txbxContent>
                    <w:p w14:paraId="1EF26774" w14:textId="31EAB904" w:rsidR="000E1DBC" w:rsidRPr="00A51D61" w:rsidRDefault="000E1DBC" w:rsidP="000E1DBC">
                      <w:pPr>
                        <w:pStyle w:val="Prrafodelista"/>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WEBGRAFIA</w:t>
                      </w:r>
                    </w:p>
                  </w:txbxContent>
                </v:textbox>
                <w10:wrap anchorx="margin"/>
              </v:rect>
            </w:pict>
          </mc:Fallback>
        </mc:AlternateContent>
      </w:r>
    </w:p>
    <w:p w14:paraId="1B296AC9" w14:textId="6C528BF0" w:rsidR="000E1DBC" w:rsidRDefault="000E1DBC" w:rsidP="00F4783D">
      <w:pPr>
        <w:tabs>
          <w:tab w:val="left" w:pos="10260"/>
        </w:tabs>
        <w:ind w:left="450"/>
        <w:jc w:val="both"/>
      </w:pPr>
    </w:p>
    <w:p w14:paraId="35CF7797" w14:textId="732BAA01" w:rsidR="000E1DBC" w:rsidRDefault="000E1DBC" w:rsidP="00F4783D">
      <w:pPr>
        <w:tabs>
          <w:tab w:val="left" w:pos="10260"/>
        </w:tabs>
        <w:ind w:left="450"/>
        <w:jc w:val="both"/>
      </w:pPr>
    </w:p>
    <w:p w14:paraId="6D25D382" w14:textId="5F3018D6" w:rsidR="000E1DBC" w:rsidRDefault="000E1DBC" w:rsidP="00F4783D">
      <w:pPr>
        <w:tabs>
          <w:tab w:val="left" w:pos="10260"/>
        </w:tabs>
        <w:ind w:left="450"/>
        <w:jc w:val="both"/>
      </w:pPr>
    </w:p>
    <w:p w14:paraId="5335B843" w14:textId="4EEAB91B" w:rsidR="000E1DBC" w:rsidRDefault="000E1DBC" w:rsidP="00F4783D">
      <w:pPr>
        <w:tabs>
          <w:tab w:val="left" w:pos="10260"/>
        </w:tabs>
        <w:ind w:left="450"/>
        <w:jc w:val="both"/>
      </w:pPr>
    </w:p>
    <w:p w14:paraId="1DCC27B0" w14:textId="3C1B4D79" w:rsidR="000E1DBC" w:rsidRDefault="000E1DBC" w:rsidP="00F4783D">
      <w:pPr>
        <w:tabs>
          <w:tab w:val="left" w:pos="10260"/>
        </w:tabs>
        <w:ind w:left="450"/>
        <w:jc w:val="both"/>
      </w:pPr>
    </w:p>
    <w:p w14:paraId="7E78002F" w14:textId="5CABF41F" w:rsidR="000E1DBC" w:rsidRDefault="000E1DBC" w:rsidP="00F4783D">
      <w:pPr>
        <w:tabs>
          <w:tab w:val="left" w:pos="10260"/>
        </w:tabs>
        <w:ind w:left="450"/>
        <w:jc w:val="both"/>
      </w:pPr>
    </w:p>
    <w:p w14:paraId="126EBE79" w14:textId="77777777" w:rsidR="000E1DBC" w:rsidRDefault="000E1DBC" w:rsidP="000E1DBC">
      <w:pPr>
        <w:tabs>
          <w:tab w:val="left" w:pos="10260"/>
        </w:tabs>
        <w:ind w:left="450"/>
        <w:jc w:val="both"/>
      </w:pPr>
      <w:r>
        <w:t>https://recluit.com/historia-del-lenguaje-c/#.X3nsLe3tZhF</w:t>
      </w:r>
    </w:p>
    <w:p w14:paraId="3D8DDAE9" w14:textId="77777777" w:rsidR="000E1DBC" w:rsidRDefault="000E1DBC" w:rsidP="000E1DBC">
      <w:pPr>
        <w:tabs>
          <w:tab w:val="left" w:pos="10260"/>
        </w:tabs>
        <w:ind w:left="450"/>
        <w:jc w:val="both"/>
      </w:pPr>
      <w:r>
        <w:t>https://es.wikipedia.org/wiki/Anders_Hejlsberg</w:t>
      </w:r>
    </w:p>
    <w:p w14:paraId="0613E3E8" w14:textId="77777777" w:rsidR="000E1DBC" w:rsidRDefault="000E1DBC" w:rsidP="000E1DBC">
      <w:pPr>
        <w:tabs>
          <w:tab w:val="left" w:pos="10260"/>
        </w:tabs>
        <w:ind w:left="450"/>
        <w:jc w:val="both"/>
      </w:pPr>
      <w:r>
        <w:t>https://lenguajesdeprogramacion.net/c-sharp/</w:t>
      </w:r>
    </w:p>
    <w:p w14:paraId="441AE4CB" w14:textId="77777777" w:rsidR="000E1DBC" w:rsidRDefault="000E1DBC" w:rsidP="000E1DBC">
      <w:pPr>
        <w:tabs>
          <w:tab w:val="left" w:pos="10260"/>
        </w:tabs>
        <w:ind w:left="450"/>
        <w:jc w:val="both"/>
      </w:pPr>
      <w:r>
        <w:t>https://es.wikipedia.org/wiki/C_Sharp</w:t>
      </w:r>
    </w:p>
    <w:p w14:paraId="56C80B59" w14:textId="77777777" w:rsidR="000E1DBC" w:rsidRDefault="000E1DBC" w:rsidP="000E1DBC">
      <w:pPr>
        <w:tabs>
          <w:tab w:val="left" w:pos="10260"/>
        </w:tabs>
        <w:ind w:left="450"/>
        <w:jc w:val="both"/>
      </w:pPr>
      <w:r>
        <w:t>http://www.holamundo.es/lenguaje/c-sharp/</w:t>
      </w:r>
    </w:p>
    <w:p w14:paraId="4BC13C93" w14:textId="536839BC" w:rsidR="000E1DBC" w:rsidRPr="00774B7D" w:rsidRDefault="000E1DBC" w:rsidP="000E1DBC">
      <w:pPr>
        <w:tabs>
          <w:tab w:val="left" w:pos="10260"/>
        </w:tabs>
        <w:ind w:left="450"/>
        <w:jc w:val="both"/>
      </w:pPr>
      <w:r>
        <w:t>https://www.slant.co/topics/4118/~c-ides#8</w:t>
      </w:r>
    </w:p>
    <w:sectPr w:rsidR="000E1DBC" w:rsidRPr="00774B7D"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B1251" w14:textId="77777777" w:rsidR="00AE539C" w:rsidRDefault="00AE539C">
      <w:r>
        <w:separator/>
      </w:r>
    </w:p>
  </w:endnote>
  <w:endnote w:type="continuationSeparator" w:id="0">
    <w:p w14:paraId="04A7DB9B" w14:textId="77777777" w:rsidR="00AE539C" w:rsidRDefault="00AE5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¹ÙÅÁ"/>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CDE2C" w14:textId="77777777" w:rsidR="00AE539C" w:rsidRDefault="00AE539C">
      <w:r>
        <w:separator/>
      </w:r>
    </w:p>
  </w:footnote>
  <w:footnote w:type="continuationSeparator" w:id="0">
    <w:p w14:paraId="37F31C32" w14:textId="77777777" w:rsidR="00AE539C" w:rsidRDefault="00AE53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576EF9"/>
    <w:multiLevelType w:val="multilevel"/>
    <w:tmpl w:val="353A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84567"/>
    <w:multiLevelType w:val="multilevel"/>
    <w:tmpl w:val="8212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3333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586D25"/>
    <w:multiLevelType w:val="multilevel"/>
    <w:tmpl w:val="F4D0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A1A1A"/>
    <w:multiLevelType w:val="multilevel"/>
    <w:tmpl w:val="12D6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53970"/>
    <w:multiLevelType w:val="multilevel"/>
    <w:tmpl w:val="902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E39E0"/>
    <w:multiLevelType w:val="multilevel"/>
    <w:tmpl w:val="FE8A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4722C"/>
    <w:multiLevelType w:val="multilevel"/>
    <w:tmpl w:val="AABE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D7037E"/>
    <w:multiLevelType w:val="multilevel"/>
    <w:tmpl w:val="552E4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D747B"/>
    <w:multiLevelType w:val="hybridMultilevel"/>
    <w:tmpl w:val="D62CFA76"/>
    <w:lvl w:ilvl="0" w:tplc="0C0A0001">
      <w:start w:val="1"/>
      <w:numFmt w:val="bullet"/>
      <w:lvlText w:val=""/>
      <w:lvlJc w:val="left"/>
      <w:pPr>
        <w:ind w:left="1170" w:hanging="360"/>
      </w:pPr>
      <w:rPr>
        <w:rFonts w:ascii="Symbol" w:hAnsi="Symbol" w:hint="default"/>
      </w:rPr>
    </w:lvl>
    <w:lvl w:ilvl="1" w:tplc="0C0A0003" w:tentative="1">
      <w:start w:val="1"/>
      <w:numFmt w:val="bullet"/>
      <w:lvlText w:val="o"/>
      <w:lvlJc w:val="left"/>
      <w:pPr>
        <w:ind w:left="1890" w:hanging="360"/>
      </w:pPr>
      <w:rPr>
        <w:rFonts w:ascii="Courier New" w:hAnsi="Courier New" w:cs="Courier New" w:hint="default"/>
      </w:rPr>
    </w:lvl>
    <w:lvl w:ilvl="2" w:tplc="0C0A0005" w:tentative="1">
      <w:start w:val="1"/>
      <w:numFmt w:val="bullet"/>
      <w:lvlText w:val=""/>
      <w:lvlJc w:val="left"/>
      <w:pPr>
        <w:ind w:left="2610" w:hanging="360"/>
      </w:pPr>
      <w:rPr>
        <w:rFonts w:ascii="Wingdings" w:hAnsi="Wingdings" w:hint="default"/>
      </w:rPr>
    </w:lvl>
    <w:lvl w:ilvl="3" w:tplc="0C0A0001" w:tentative="1">
      <w:start w:val="1"/>
      <w:numFmt w:val="bullet"/>
      <w:lvlText w:val=""/>
      <w:lvlJc w:val="left"/>
      <w:pPr>
        <w:ind w:left="3330" w:hanging="360"/>
      </w:pPr>
      <w:rPr>
        <w:rFonts w:ascii="Symbol" w:hAnsi="Symbol" w:hint="default"/>
      </w:rPr>
    </w:lvl>
    <w:lvl w:ilvl="4" w:tplc="0C0A0003" w:tentative="1">
      <w:start w:val="1"/>
      <w:numFmt w:val="bullet"/>
      <w:lvlText w:val="o"/>
      <w:lvlJc w:val="left"/>
      <w:pPr>
        <w:ind w:left="4050" w:hanging="360"/>
      </w:pPr>
      <w:rPr>
        <w:rFonts w:ascii="Courier New" w:hAnsi="Courier New" w:cs="Courier New" w:hint="default"/>
      </w:rPr>
    </w:lvl>
    <w:lvl w:ilvl="5" w:tplc="0C0A0005" w:tentative="1">
      <w:start w:val="1"/>
      <w:numFmt w:val="bullet"/>
      <w:lvlText w:val=""/>
      <w:lvlJc w:val="left"/>
      <w:pPr>
        <w:ind w:left="4770" w:hanging="360"/>
      </w:pPr>
      <w:rPr>
        <w:rFonts w:ascii="Wingdings" w:hAnsi="Wingdings" w:hint="default"/>
      </w:rPr>
    </w:lvl>
    <w:lvl w:ilvl="6" w:tplc="0C0A0001" w:tentative="1">
      <w:start w:val="1"/>
      <w:numFmt w:val="bullet"/>
      <w:lvlText w:val=""/>
      <w:lvlJc w:val="left"/>
      <w:pPr>
        <w:ind w:left="5490" w:hanging="360"/>
      </w:pPr>
      <w:rPr>
        <w:rFonts w:ascii="Symbol" w:hAnsi="Symbol" w:hint="default"/>
      </w:rPr>
    </w:lvl>
    <w:lvl w:ilvl="7" w:tplc="0C0A0003" w:tentative="1">
      <w:start w:val="1"/>
      <w:numFmt w:val="bullet"/>
      <w:lvlText w:val="o"/>
      <w:lvlJc w:val="left"/>
      <w:pPr>
        <w:ind w:left="6210" w:hanging="360"/>
      </w:pPr>
      <w:rPr>
        <w:rFonts w:ascii="Courier New" w:hAnsi="Courier New" w:cs="Courier New" w:hint="default"/>
      </w:rPr>
    </w:lvl>
    <w:lvl w:ilvl="8" w:tplc="0C0A0005" w:tentative="1">
      <w:start w:val="1"/>
      <w:numFmt w:val="bullet"/>
      <w:lvlText w:val=""/>
      <w:lvlJc w:val="left"/>
      <w:pPr>
        <w:ind w:left="6930" w:hanging="360"/>
      </w:pPr>
      <w:rPr>
        <w:rFonts w:ascii="Wingdings" w:hAnsi="Wingdings" w:hint="default"/>
      </w:rPr>
    </w:lvl>
  </w:abstractNum>
  <w:abstractNum w:abstractNumId="11"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5C70E8"/>
    <w:multiLevelType w:val="multilevel"/>
    <w:tmpl w:val="74EC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2C539B"/>
    <w:multiLevelType w:val="multilevel"/>
    <w:tmpl w:val="3ED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B27372"/>
    <w:multiLevelType w:val="multilevel"/>
    <w:tmpl w:val="6D920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601D55"/>
    <w:multiLevelType w:val="multilevel"/>
    <w:tmpl w:val="F1F0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A66BED"/>
    <w:multiLevelType w:val="multilevel"/>
    <w:tmpl w:val="5498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F04068"/>
    <w:multiLevelType w:val="multilevel"/>
    <w:tmpl w:val="3AF8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0E4120"/>
    <w:multiLevelType w:val="multilevel"/>
    <w:tmpl w:val="2EF6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471D60"/>
    <w:multiLevelType w:val="multilevel"/>
    <w:tmpl w:val="4690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D30FC0"/>
    <w:multiLevelType w:val="multilevel"/>
    <w:tmpl w:val="F4E4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D20B68"/>
    <w:multiLevelType w:val="multilevel"/>
    <w:tmpl w:val="9082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43581C"/>
    <w:multiLevelType w:val="multilevel"/>
    <w:tmpl w:val="0904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20"/>
  </w:num>
  <w:num w:numId="4">
    <w:abstractNumId w:val="11"/>
  </w:num>
  <w:num w:numId="5">
    <w:abstractNumId w:val="15"/>
  </w:num>
  <w:num w:numId="6">
    <w:abstractNumId w:val="3"/>
  </w:num>
  <w:num w:numId="7">
    <w:abstractNumId w:val="5"/>
  </w:num>
  <w:num w:numId="8">
    <w:abstractNumId w:val="25"/>
  </w:num>
  <w:num w:numId="9">
    <w:abstractNumId w:val="2"/>
  </w:num>
  <w:num w:numId="10">
    <w:abstractNumId w:val="12"/>
  </w:num>
  <w:num w:numId="11">
    <w:abstractNumId w:val="18"/>
  </w:num>
  <w:num w:numId="12">
    <w:abstractNumId w:val="22"/>
  </w:num>
  <w:num w:numId="13">
    <w:abstractNumId w:val="1"/>
  </w:num>
  <w:num w:numId="14">
    <w:abstractNumId w:val="24"/>
  </w:num>
  <w:num w:numId="15">
    <w:abstractNumId w:val="6"/>
  </w:num>
  <w:num w:numId="16">
    <w:abstractNumId w:val="23"/>
  </w:num>
  <w:num w:numId="17">
    <w:abstractNumId w:val="4"/>
  </w:num>
  <w:num w:numId="18">
    <w:abstractNumId w:val="19"/>
  </w:num>
  <w:num w:numId="19">
    <w:abstractNumId w:val="21"/>
  </w:num>
  <w:num w:numId="20">
    <w:abstractNumId w:val="14"/>
  </w:num>
  <w:num w:numId="21">
    <w:abstractNumId w:val="7"/>
  </w:num>
  <w:num w:numId="22">
    <w:abstractNumId w:val="8"/>
  </w:num>
  <w:num w:numId="23">
    <w:abstractNumId w:val="16"/>
  </w:num>
  <w:num w:numId="24">
    <w:abstractNumId w:val="9"/>
  </w:num>
  <w:num w:numId="25">
    <w:abstractNumId w:val="17"/>
  </w:num>
  <w:num w:numId="2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c Sospedra Salort">
    <w15:presenceInfo w15:providerId="Windows Live" w15:userId="e970d400e1923f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25F25"/>
    <w:rsid w:val="0005275C"/>
    <w:rsid w:val="000571FA"/>
    <w:rsid w:val="00067BE8"/>
    <w:rsid w:val="000700BE"/>
    <w:rsid w:val="00086D56"/>
    <w:rsid w:val="00092409"/>
    <w:rsid w:val="000963EE"/>
    <w:rsid w:val="00096BDA"/>
    <w:rsid w:val="00097CA5"/>
    <w:rsid w:val="000A0B9C"/>
    <w:rsid w:val="000C6CA1"/>
    <w:rsid w:val="000C7B39"/>
    <w:rsid w:val="000D02CE"/>
    <w:rsid w:val="000E1DBC"/>
    <w:rsid w:val="000F0103"/>
    <w:rsid w:val="0010514A"/>
    <w:rsid w:val="00112B87"/>
    <w:rsid w:val="00113A6F"/>
    <w:rsid w:val="001351ED"/>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38CC"/>
    <w:rsid w:val="00284CD0"/>
    <w:rsid w:val="00290938"/>
    <w:rsid w:val="002B4007"/>
    <w:rsid w:val="002C7FAA"/>
    <w:rsid w:val="002D2E2F"/>
    <w:rsid w:val="002D51E3"/>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517"/>
    <w:rsid w:val="004F6FD5"/>
    <w:rsid w:val="005039D0"/>
    <w:rsid w:val="005245F8"/>
    <w:rsid w:val="005372FC"/>
    <w:rsid w:val="005521D8"/>
    <w:rsid w:val="0056063E"/>
    <w:rsid w:val="005659D2"/>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77B6"/>
    <w:rsid w:val="006B053E"/>
    <w:rsid w:val="006C7324"/>
    <w:rsid w:val="006D1AD3"/>
    <w:rsid w:val="006D3317"/>
    <w:rsid w:val="006D7D65"/>
    <w:rsid w:val="0071799F"/>
    <w:rsid w:val="00734513"/>
    <w:rsid w:val="00751400"/>
    <w:rsid w:val="0075615B"/>
    <w:rsid w:val="00771302"/>
    <w:rsid w:val="00774B7D"/>
    <w:rsid w:val="00785EF6"/>
    <w:rsid w:val="00786C53"/>
    <w:rsid w:val="007A1ED6"/>
    <w:rsid w:val="007B53B8"/>
    <w:rsid w:val="007B7D0C"/>
    <w:rsid w:val="007C61A8"/>
    <w:rsid w:val="007D5AC1"/>
    <w:rsid w:val="007D69E5"/>
    <w:rsid w:val="00815DCC"/>
    <w:rsid w:val="00816196"/>
    <w:rsid w:val="00827355"/>
    <w:rsid w:val="00832378"/>
    <w:rsid w:val="00842574"/>
    <w:rsid w:val="00850708"/>
    <w:rsid w:val="00861F16"/>
    <w:rsid w:val="008946D5"/>
    <w:rsid w:val="008A29F7"/>
    <w:rsid w:val="008D5AE9"/>
    <w:rsid w:val="008F3B12"/>
    <w:rsid w:val="008F6961"/>
    <w:rsid w:val="009065E7"/>
    <w:rsid w:val="00911927"/>
    <w:rsid w:val="00916CC1"/>
    <w:rsid w:val="00925DEC"/>
    <w:rsid w:val="00951419"/>
    <w:rsid w:val="00957114"/>
    <w:rsid w:val="00971CA2"/>
    <w:rsid w:val="0097289A"/>
    <w:rsid w:val="00983AE3"/>
    <w:rsid w:val="009A0EA9"/>
    <w:rsid w:val="009D3274"/>
    <w:rsid w:val="009F1CD1"/>
    <w:rsid w:val="009F2DC1"/>
    <w:rsid w:val="00A057F1"/>
    <w:rsid w:val="00A123C9"/>
    <w:rsid w:val="00A31738"/>
    <w:rsid w:val="00A37E8F"/>
    <w:rsid w:val="00A51D61"/>
    <w:rsid w:val="00A61293"/>
    <w:rsid w:val="00A6348D"/>
    <w:rsid w:val="00A700D4"/>
    <w:rsid w:val="00A75DE8"/>
    <w:rsid w:val="00A80198"/>
    <w:rsid w:val="00A826FE"/>
    <w:rsid w:val="00A87BD2"/>
    <w:rsid w:val="00A87CEC"/>
    <w:rsid w:val="00A92C90"/>
    <w:rsid w:val="00A93039"/>
    <w:rsid w:val="00AE539C"/>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A29"/>
    <w:rsid w:val="00E55666"/>
    <w:rsid w:val="00E9456D"/>
    <w:rsid w:val="00EA56D8"/>
    <w:rsid w:val="00EA64E4"/>
    <w:rsid w:val="00EB51BE"/>
    <w:rsid w:val="00ED3AF2"/>
    <w:rsid w:val="00EE6C78"/>
    <w:rsid w:val="00F0441F"/>
    <w:rsid w:val="00F33635"/>
    <w:rsid w:val="00F360ED"/>
    <w:rsid w:val="00F406CE"/>
    <w:rsid w:val="00F4783D"/>
    <w:rsid w:val="00F56394"/>
    <w:rsid w:val="00F60CC3"/>
    <w:rsid w:val="00F635DA"/>
    <w:rsid w:val="00F70032"/>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1A7C8E29"/>
  <w15:docId w15:val="{F9B234D4-77CE-4C1A-A08A-8B2366934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Ttulo2">
    <w:name w:val="heading 2"/>
    <w:basedOn w:val="Normal"/>
    <w:next w:val="Normal"/>
    <w:link w:val="Ttulo2Car"/>
    <w:semiHidden/>
    <w:unhideWhenUsed/>
    <w:qFormat/>
    <w:rsid w:val="00774B7D"/>
    <w:pPr>
      <w:keepNext/>
      <w:keepLines/>
      <w:spacing w:before="40"/>
      <w:outlineLvl w:val="1"/>
    </w:pPr>
    <w:rPr>
      <w:rFonts w:asciiTheme="majorHAnsi" w:eastAsiaTheme="majorEastAsia" w:hAnsiTheme="majorHAnsi" w:cstheme="majorBidi"/>
      <w:color w:val="15652A" w:themeColor="accent1" w:themeShade="BF"/>
      <w:sz w:val="26"/>
      <w:szCs w:val="26"/>
    </w:rPr>
  </w:style>
  <w:style w:type="paragraph" w:styleId="Ttulo3">
    <w:name w:val="heading 3"/>
    <w:basedOn w:val="Normal"/>
    <w:next w:val="Normal"/>
    <w:link w:val="Ttulo3Car"/>
    <w:semiHidden/>
    <w:unhideWhenUsed/>
    <w:qFormat/>
    <w:rsid w:val="00774B7D"/>
    <w:pPr>
      <w:keepNext/>
      <w:keepLines/>
      <w:spacing w:before="40"/>
      <w:outlineLvl w:val="2"/>
    </w:pPr>
    <w:rPr>
      <w:rFonts w:asciiTheme="majorHAnsi" w:eastAsiaTheme="majorEastAsia" w:hAnsiTheme="majorHAnsi" w:cstheme="majorBidi"/>
      <w:color w:val="0E431C"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rsid w:val="00B70876"/>
    <w:pPr>
      <w:spacing w:after="100"/>
    </w:pPr>
  </w:style>
  <w:style w:type="paragraph" w:styleId="TDC2">
    <w:name w:val="toc 2"/>
    <w:basedOn w:val="Normal"/>
    <w:next w:val="Normal"/>
    <w:autoRedefine/>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5652A" w:themeColor="accent1" w:themeShade="BF"/>
    </w:rPr>
    <w:tblPr>
      <w:tblStyleRowBandSize w:val="1"/>
      <w:tblStyleColBandSize w:val="1"/>
      <w:tblBorders>
        <w:top w:val="single" w:sz="8" w:space="0" w:color="1C8839" w:themeColor="accent1"/>
        <w:bottom w:val="single" w:sz="8" w:space="0" w:color="1C8839" w:themeColor="accent1"/>
      </w:tblBorders>
    </w:tblPr>
    <w:tblStylePr w:type="firstRow">
      <w:pPr>
        <w:spacing w:before="0" w:after="0" w:line="240" w:lineRule="auto"/>
      </w:pPr>
      <w:rPr>
        <w:b/>
        <w:bCs/>
      </w:rPr>
      <w:tblPr/>
      <w:tcPr>
        <w:tcBorders>
          <w:top w:val="single" w:sz="8" w:space="0" w:color="1C8839" w:themeColor="accent1"/>
          <w:left w:val="nil"/>
          <w:bottom w:val="single" w:sz="8" w:space="0" w:color="1C8839" w:themeColor="accent1"/>
          <w:right w:val="nil"/>
          <w:insideH w:val="nil"/>
          <w:insideV w:val="nil"/>
        </w:tcBorders>
      </w:tcPr>
    </w:tblStylePr>
    <w:tblStylePr w:type="lastRow">
      <w:pPr>
        <w:spacing w:before="0" w:after="0" w:line="240" w:lineRule="auto"/>
      </w:pPr>
      <w:rPr>
        <w:b/>
        <w:bCs/>
      </w:rPr>
      <w:tblPr/>
      <w:tcPr>
        <w:tcBorders>
          <w:top w:val="single" w:sz="8" w:space="0" w:color="1C8839" w:themeColor="accent1"/>
          <w:left w:val="nil"/>
          <w:bottom w:val="single" w:sz="8" w:space="0" w:color="1C883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F0C6" w:themeFill="accent1" w:themeFillTint="3F"/>
      </w:tcPr>
    </w:tblStylePr>
    <w:tblStylePr w:type="band1Horz">
      <w:tblPr/>
      <w:tcPr>
        <w:tcBorders>
          <w:left w:val="nil"/>
          <w:right w:val="nil"/>
          <w:insideH w:val="nil"/>
          <w:insideV w:val="nil"/>
        </w:tcBorders>
        <w:shd w:val="clear" w:color="auto" w:fill="B7F0C6"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tblBorders>
    </w:tblPr>
    <w:tblStylePr w:type="firstRow">
      <w:pPr>
        <w:spacing w:before="0" w:after="0" w:line="240" w:lineRule="auto"/>
      </w:pPr>
      <w:rPr>
        <w:b/>
        <w:bCs/>
        <w:color w:val="FFFFFF" w:themeColor="background1"/>
      </w:rPr>
      <w:tblPr/>
      <w:tcPr>
        <w:shd w:val="clear" w:color="auto" w:fill="1C8839" w:themeFill="accent1"/>
      </w:tcPr>
    </w:tblStylePr>
    <w:tblStylePr w:type="lastRow">
      <w:pPr>
        <w:spacing w:before="0" w:after="0" w:line="240" w:lineRule="auto"/>
      </w:pPr>
      <w:rPr>
        <w:b/>
        <w:bCs/>
      </w:rPr>
      <w:tblPr/>
      <w:tcPr>
        <w:tcBorders>
          <w:top w:val="double" w:sz="6" w:space="0" w:color="1C8839" w:themeColor="accent1"/>
          <w:left w:val="single" w:sz="8" w:space="0" w:color="1C8839" w:themeColor="accent1"/>
          <w:bottom w:val="single" w:sz="8" w:space="0" w:color="1C8839" w:themeColor="accent1"/>
          <w:right w:val="single" w:sz="8" w:space="0" w:color="1C8839" w:themeColor="accent1"/>
        </w:tcBorders>
      </w:tcPr>
    </w:tblStylePr>
    <w:tblStylePr w:type="firstCol">
      <w:rPr>
        <w:b/>
        <w:bCs/>
      </w:rPr>
    </w:tblStylePr>
    <w:tblStylePr w:type="lastCol">
      <w:rPr>
        <w:b/>
        <w:bCs/>
      </w:rPr>
    </w:tblStylePr>
    <w:tblStylePr w:type="band1Vert">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tcPr>
    </w:tblStylePr>
    <w:tblStylePr w:type="band1Horz">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tblBorders>
    </w:tblPr>
    <w:tblStylePr w:type="firstRow">
      <w:rPr>
        <w:sz w:val="24"/>
        <w:szCs w:val="24"/>
      </w:rPr>
      <w:tblPr/>
      <w:tcPr>
        <w:tcBorders>
          <w:top w:val="nil"/>
          <w:left w:val="nil"/>
          <w:bottom w:val="single" w:sz="24" w:space="0" w:color="1C8839" w:themeColor="accent1"/>
          <w:right w:val="nil"/>
          <w:insideH w:val="nil"/>
          <w:insideV w:val="nil"/>
        </w:tcBorders>
        <w:shd w:val="clear" w:color="auto" w:fill="FFFFFF" w:themeFill="background1"/>
      </w:tcPr>
    </w:tblStylePr>
    <w:tblStylePr w:type="lastRow">
      <w:tblPr/>
      <w:tcPr>
        <w:tcBorders>
          <w:top w:val="single" w:sz="8" w:space="0" w:color="1C8839"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C8839" w:themeColor="accent1"/>
          <w:insideH w:val="nil"/>
          <w:insideV w:val="nil"/>
        </w:tcBorders>
        <w:shd w:val="clear" w:color="auto" w:fill="FFFFFF" w:themeFill="background1"/>
      </w:tcPr>
    </w:tblStylePr>
    <w:tblStylePr w:type="lastCol">
      <w:tblPr/>
      <w:tcPr>
        <w:tcBorders>
          <w:top w:val="nil"/>
          <w:left w:val="single" w:sz="8" w:space="0" w:color="1C883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7F0C6" w:themeFill="accent1" w:themeFillTint="3F"/>
      </w:tcPr>
    </w:tblStylePr>
    <w:tblStylePr w:type="band1Horz">
      <w:tblPr/>
      <w:tcPr>
        <w:tcBorders>
          <w:top w:val="nil"/>
          <w:bottom w:val="nil"/>
          <w:insideH w:val="nil"/>
          <w:insideV w:val="nil"/>
        </w:tcBorders>
        <w:shd w:val="clear" w:color="auto" w:fill="B7F0C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insideH w:val="single" w:sz="8" w:space="0" w:color="1C8839" w:themeColor="accent1"/>
        <w:insideV w:val="single" w:sz="8" w:space="0" w:color="1C8839" w:themeColor="accent1"/>
      </w:tblBorders>
    </w:tblPr>
    <w:tcPr>
      <w:shd w:val="clear" w:color="auto" w:fill="B7F0C6" w:themeFill="accent1" w:themeFillTint="3F"/>
    </w:tcPr>
    <w:tblStylePr w:type="firstRow">
      <w:rPr>
        <w:b/>
        <w:bCs/>
        <w:color w:val="000000" w:themeColor="text1"/>
      </w:rPr>
      <w:tblPr/>
      <w:tcPr>
        <w:shd w:val="clear" w:color="auto" w:fill="E2F9E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3D1" w:themeFill="accent1" w:themeFillTint="33"/>
      </w:tcPr>
    </w:tblStylePr>
    <w:tblStylePr w:type="band1Vert">
      <w:tblPr/>
      <w:tcPr>
        <w:shd w:val="clear" w:color="auto" w:fill="70E18E" w:themeFill="accent1" w:themeFillTint="7F"/>
      </w:tcPr>
    </w:tblStylePr>
    <w:tblStylePr w:type="band1Horz">
      <w:tblPr/>
      <w:tcPr>
        <w:tcBorders>
          <w:insideH w:val="single" w:sz="6" w:space="0" w:color="1C8839" w:themeColor="accent1"/>
          <w:insideV w:val="single" w:sz="6" w:space="0" w:color="1C8839" w:themeColor="accent1"/>
        </w:tcBorders>
        <w:shd w:val="clear" w:color="auto" w:fill="70E18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1C8839" w:themeColor="accent1"/>
        <w:left w:val="single" w:sz="8" w:space="0" w:color="1C8839" w:themeColor="accent1"/>
        <w:bottom w:val="single" w:sz="8" w:space="0" w:color="1C8839" w:themeColor="accent1"/>
        <w:right w:val="single" w:sz="8" w:space="0" w:color="1C8839" w:themeColor="accent1"/>
        <w:insideH w:val="single" w:sz="8" w:space="0" w:color="1C8839" w:themeColor="accent1"/>
        <w:insideV w:val="single" w:sz="8" w:space="0" w:color="1C883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C8839" w:themeColor="accent1"/>
          <w:left w:val="single" w:sz="8" w:space="0" w:color="1C8839" w:themeColor="accent1"/>
          <w:bottom w:val="single" w:sz="18" w:space="0" w:color="1C8839" w:themeColor="accent1"/>
          <w:right w:val="single" w:sz="8" w:space="0" w:color="1C8839" w:themeColor="accent1"/>
          <w:insideH w:val="nil"/>
          <w:insideV w:val="single" w:sz="8" w:space="0" w:color="1C883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C8839" w:themeColor="accent1"/>
          <w:left w:val="single" w:sz="8" w:space="0" w:color="1C8839" w:themeColor="accent1"/>
          <w:bottom w:val="single" w:sz="8" w:space="0" w:color="1C8839" w:themeColor="accent1"/>
          <w:right w:val="single" w:sz="8" w:space="0" w:color="1C8839" w:themeColor="accent1"/>
          <w:insideH w:val="nil"/>
          <w:insideV w:val="single" w:sz="8" w:space="0" w:color="1C883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tcPr>
    </w:tblStylePr>
    <w:tblStylePr w:type="band1Vert">
      <w:tblPr/>
      <w:tcPr>
        <w:tcBorders>
          <w:top w:val="single" w:sz="8" w:space="0" w:color="1C8839" w:themeColor="accent1"/>
          <w:left w:val="single" w:sz="8" w:space="0" w:color="1C8839" w:themeColor="accent1"/>
          <w:bottom w:val="single" w:sz="8" w:space="0" w:color="1C8839" w:themeColor="accent1"/>
          <w:right w:val="single" w:sz="8" w:space="0" w:color="1C8839" w:themeColor="accent1"/>
        </w:tcBorders>
        <w:shd w:val="clear" w:color="auto" w:fill="B7F0C6" w:themeFill="accent1" w:themeFillTint="3F"/>
      </w:tcPr>
    </w:tblStylePr>
    <w:tblStylePr w:type="band1Horz">
      <w:tblPr/>
      <w:tcPr>
        <w:tcBorders>
          <w:top w:val="single" w:sz="8" w:space="0" w:color="1C8839" w:themeColor="accent1"/>
          <w:left w:val="single" w:sz="8" w:space="0" w:color="1C8839" w:themeColor="accent1"/>
          <w:bottom w:val="single" w:sz="8" w:space="0" w:color="1C8839" w:themeColor="accent1"/>
          <w:right w:val="single" w:sz="8" w:space="0" w:color="1C8839" w:themeColor="accent1"/>
          <w:insideV w:val="single" w:sz="8" w:space="0" w:color="1C8839" w:themeColor="accent1"/>
        </w:tcBorders>
        <w:shd w:val="clear" w:color="auto" w:fill="B7F0C6" w:themeFill="accent1" w:themeFillTint="3F"/>
      </w:tcPr>
    </w:tblStylePr>
    <w:tblStylePr w:type="band2Horz">
      <w:tblPr/>
      <w:tcPr>
        <w:tcBorders>
          <w:top w:val="single" w:sz="8" w:space="0" w:color="1C8839" w:themeColor="accent1"/>
          <w:left w:val="single" w:sz="8" w:space="0" w:color="1C8839" w:themeColor="accent1"/>
          <w:bottom w:val="single" w:sz="8" w:space="0" w:color="1C8839" w:themeColor="accent1"/>
          <w:right w:val="single" w:sz="8" w:space="0" w:color="1C8839" w:themeColor="accent1"/>
          <w:insideV w:val="single" w:sz="8" w:space="0" w:color="1C8839" w:themeColor="accent1"/>
        </w:tcBorders>
      </w:tcPr>
    </w:tblStylePr>
  </w:style>
  <w:style w:type="paragraph" w:styleId="Revisin">
    <w:name w:val="Revision"/>
    <w:hidden/>
    <w:uiPriority w:val="99"/>
    <w:semiHidden/>
    <w:rsid w:val="00842574"/>
    <w:rPr>
      <w:sz w:val="24"/>
      <w:szCs w:val="24"/>
      <w:lang w:eastAsia="ko-KR"/>
    </w:rPr>
  </w:style>
  <w:style w:type="character" w:customStyle="1" w:styleId="Ttulo2Car">
    <w:name w:val="Título 2 Car"/>
    <w:basedOn w:val="Fuentedeprrafopredeter"/>
    <w:link w:val="Ttulo2"/>
    <w:semiHidden/>
    <w:rsid w:val="00774B7D"/>
    <w:rPr>
      <w:rFonts w:asciiTheme="majorHAnsi" w:eastAsiaTheme="majorEastAsia" w:hAnsiTheme="majorHAnsi" w:cstheme="majorBidi"/>
      <w:color w:val="15652A" w:themeColor="accent1" w:themeShade="BF"/>
      <w:sz w:val="26"/>
      <w:szCs w:val="26"/>
      <w:lang w:eastAsia="ko-KR"/>
    </w:rPr>
  </w:style>
  <w:style w:type="character" w:customStyle="1" w:styleId="Ttulo3Car">
    <w:name w:val="Título 3 Car"/>
    <w:basedOn w:val="Fuentedeprrafopredeter"/>
    <w:link w:val="Ttulo3"/>
    <w:semiHidden/>
    <w:rsid w:val="00774B7D"/>
    <w:rPr>
      <w:rFonts w:asciiTheme="majorHAnsi" w:eastAsiaTheme="majorEastAsia" w:hAnsiTheme="majorHAnsi" w:cstheme="majorBidi"/>
      <w:color w:val="0E431C" w:themeColor="accent1" w:themeShade="7F"/>
      <w:sz w:val="24"/>
      <w:szCs w:val="24"/>
      <w:lang w:eastAsia="ko-KR"/>
    </w:rPr>
  </w:style>
  <w:style w:type="character" w:styleId="Mencinsinresolver">
    <w:name w:val="Unresolved Mention"/>
    <w:basedOn w:val="Fuentedeprrafopredeter"/>
    <w:uiPriority w:val="99"/>
    <w:semiHidden/>
    <w:unhideWhenUsed/>
    <w:rsid w:val="00774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373307">
      <w:bodyDiv w:val="1"/>
      <w:marLeft w:val="0"/>
      <w:marRight w:val="0"/>
      <w:marTop w:val="0"/>
      <w:marBottom w:val="0"/>
      <w:divBdr>
        <w:top w:val="none" w:sz="0" w:space="0" w:color="auto"/>
        <w:left w:val="none" w:sz="0" w:space="0" w:color="auto"/>
        <w:bottom w:val="none" w:sz="0" w:space="0" w:color="auto"/>
        <w:right w:val="none" w:sz="0" w:space="0" w:color="auto"/>
      </w:divBdr>
    </w:div>
    <w:div w:id="908534872">
      <w:bodyDiv w:val="1"/>
      <w:marLeft w:val="0"/>
      <w:marRight w:val="0"/>
      <w:marTop w:val="0"/>
      <w:marBottom w:val="0"/>
      <w:divBdr>
        <w:top w:val="none" w:sz="0" w:space="0" w:color="auto"/>
        <w:left w:val="none" w:sz="0" w:space="0" w:color="auto"/>
        <w:bottom w:val="none" w:sz="0" w:space="0" w:color="auto"/>
        <w:right w:val="none" w:sz="0" w:space="0" w:color="auto"/>
      </w:divBdr>
    </w:div>
    <w:div w:id="1079981024">
      <w:bodyDiv w:val="1"/>
      <w:marLeft w:val="0"/>
      <w:marRight w:val="0"/>
      <w:marTop w:val="0"/>
      <w:marBottom w:val="0"/>
      <w:divBdr>
        <w:top w:val="none" w:sz="0" w:space="0" w:color="auto"/>
        <w:left w:val="none" w:sz="0" w:space="0" w:color="auto"/>
        <w:bottom w:val="none" w:sz="0" w:space="0" w:color="auto"/>
        <w:right w:val="none" w:sz="0" w:space="0" w:color="auto"/>
      </w:divBdr>
    </w:div>
    <w:div w:id="1210148895">
      <w:bodyDiv w:val="1"/>
      <w:marLeft w:val="0"/>
      <w:marRight w:val="0"/>
      <w:marTop w:val="0"/>
      <w:marBottom w:val="0"/>
      <w:divBdr>
        <w:top w:val="none" w:sz="0" w:space="0" w:color="auto"/>
        <w:left w:val="none" w:sz="0" w:space="0" w:color="auto"/>
        <w:bottom w:val="none" w:sz="0" w:space="0" w:color="auto"/>
        <w:right w:val="none" w:sz="0" w:space="0" w:color="auto"/>
      </w:divBdr>
    </w:div>
    <w:div w:id="1485272948">
      <w:bodyDiv w:val="1"/>
      <w:marLeft w:val="0"/>
      <w:marRight w:val="0"/>
      <w:marTop w:val="0"/>
      <w:marBottom w:val="0"/>
      <w:divBdr>
        <w:top w:val="none" w:sz="0" w:space="0" w:color="auto"/>
        <w:left w:val="none" w:sz="0" w:space="0" w:color="auto"/>
        <w:bottom w:val="none" w:sz="0" w:space="0" w:color="auto"/>
        <w:right w:val="none" w:sz="0" w:space="0" w:color="auto"/>
      </w:divBdr>
    </w:div>
    <w:div w:id="1598102013">
      <w:bodyDiv w:val="1"/>
      <w:marLeft w:val="0"/>
      <w:marRight w:val="0"/>
      <w:marTop w:val="0"/>
      <w:marBottom w:val="0"/>
      <w:divBdr>
        <w:top w:val="none" w:sz="0" w:space="0" w:color="auto"/>
        <w:left w:val="none" w:sz="0" w:space="0" w:color="auto"/>
        <w:bottom w:val="none" w:sz="0" w:space="0" w:color="auto"/>
        <w:right w:val="none" w:sz="0" w:space="0" w:color="auto"/>
      </w:divBdr>
    </w:div>
    <w:div w:id="1679505326">
      <w:bodyDiv w:val="1"/>
      <w:marLeft w:val="0"/>
      <w:marRight w:val="0"/>
      <w:marTop w:val="0"/>
      <w:marBottom w:val="0"/>
      <w:divBdr>
        <w:top w:val="none" w:sz="0" w:space="0" w:color="auto"/>
        <w:left w:val="none" w:sz="0" w:space="0" w:color="auto"/>
        <w:bottom w:val="none" w:sz="0" w:space="0" w:color="auto"/>
        <w:right w:val="none" w:sz="0" w:space="0" w:color="auto"/>
      </w:divBdr>
    </w:div>
    <w:div w:id="1874730604">
      <w:bodyDiv w:val="1"/>
      <w:marLeft w:val="0"/>
      <w:marRight w:val="0"/>
      <w:marTop w:val="0"/>
      <w:marBottom w:val="0"/>
      <w:divBdr>
        <w:top w:val="none" w:sz="0" w:space="0" w:color="auto"/>
        <w:left w:val="none" w:sz="0" w:space="0" w:color="auto"/>
        <w:bottom w:val="none" w:sz="0" w:space="0" w:color="auto"/>
        <w:right w:val="none" w:sz="0" w:space="0" w:color="auto"/>
      </w:divBdr>
    </w:div>
    <w:div w:id="2058427345">
      <w:bodyDiv w:val="1"/>
      <w:marLeft w:val="0"/>
      <w:marRight w:val="0"/>
      <w:marTop w:val="0"/>
      <w:marBottom w:val="0"/>
      <w:divBdr>
        <w:top w:val="none" w:sz="0" w:space="0" w:color="auto"/>
        <w:left w:val="none" w:sz="0" w:space="0" w:color="auto"/>
        <w:bottom w:val="none" w:sz="0" w:space="0" w:color="auto"/>
        <w:right w:val="none" w:sz="0" w:space="0" w:color="auto"/>
      </w:divBdr>
    </w:div>
    <w:div w:id="206093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s-es/dotnet/api/system.collections.ienumerator" TargetMode="External"/><Relationship Id="rId117" Type="http://schemas.microsoft.com/office/2011/relationships/people" Target="people.xml"/><Relationship Id="rId21" Type="http://schemas.openxmlformats.org/officeDocument/2006/relationships/hyperlink" Target="https://docs.microsoft.com/es-es/dotnet/csharp/language-reference/operators/" TargetMode="External"/><Relationship Id="rId42" Type="http://schemas.openxmlformats.org/officeDocument/2006/relationships/hyperlink" Target="https://docs.microsoft.com/es-es/dotnet/csharp/language-reference/keywords/partial-method" TargetMode="External"/><Relationship Id="rId47" Type="http://schemas.openxmlformats.org/officeDocument/2006/relationships/hyperlink" Target="https://docs.microsoft.com/es-es/dotnet/framework/interop/type-equivalence-and-embedded-interop-types" TargetMode="External"/><Relationship Id="rId63" Type="http://schemas.openxmlformats.org/officeDocument/2006/relationships/hyperlink" Target="https://docs.microsoft.com/es-es/dotnet/csharp/whats-new/csharp-7" TargetMode="External"/><Relationship Id="rId68" Type="http://schemas.openxmlformats.org/officeDocument/2006/relationships/hyperlink" Target="https://docs.microsoft.com/es-es/dotnet/csharp/whats-new/csharp-7" TargetMode="External"/><Relationship Id="rId84" Type="http://schemas.openxmlformats.org/officeDocument/2006/relationships/hyperlink" Target="https://docs.microsoft.com/es-es/dotnet/csharp/whats-new/csharp-7-3" TargetMode="External"/><Relationship Id="rId89" Type="http://schemas.openxmlformats.org/officeDocument/2006/relationships/hyperlink" Target="https://docs.microsoft.com/es-es/dotnet/csharp/whats-new/csharp-7-3" TargetMode="External"/><Relationship Id="rId112" Type="http://schemas.openxmlformats.org/officeDocument/2006/relationships/hyperlink" Target="https://docs.microsoft.com/es-es/dotnet/csharp/whats-new/csharp-9" TargetMode="External"/><Relationship Id="rId16" Type="http://schemas.openxmlformats.org/officeDocument/2006/relationships/hyperlink" Target="https://docs.microsoft.com/es-es/dotnet/csharp/language-reference/builtin-types/struct" TargetMode="External"/><Relationship Id="rId107" Type="http://schemas.openxmlformats.org/officeDocument/2006/relationships/hyperlink" Target="https://docs.microsoft.com/es-es/dotnet/csharp/whats-new/csharp-8" TargetMode="External"/><Relationship Id="rId11" Type="http://schemas.openxmlformats.org/officeDocument/2006/relationships/chart" Target="charts/chart1.xml"/><Relationship Id="rId32" Type="http://schemas.openxmlformats.org/officeDocument/2006/relationships/hyperlink" Target="https://docs.microsoft.com/es-es/dotnet/csharp/programming-guide/concepts/iterators" TargetMode="External"/><Relationship Id="rId37" Type="http://schemas.openxmlformats.org/officeDocument/2006/relationships/hyperlink" Target="https://docs.microsoft.com/es-es/dotnet/csharp/linq/query-expression-basics" TargetMode="External"/><Relationship Id="rId53" Type="http://schemas.openxmlformats.org/officeDocument/2006/relationships/hyperlink" Target="https://docs.microsoft.com/es-es/dotnet/csharp/whats-new/csharp-6" TargetMode="External"/><Relationship Id="rId58" Type="http://schemas.openxmlformats.org/officeDocument/2006/relationships/hyperlink" Target="https://docs.microsoft.com/es-es/dotnet/csharp/whats-new/csharp-6" TargetMode="External"/><Relationship Id="rId74" Type="http://schemas.openxmlformats.org/officeDocument/2006/relationships/hyperlink" Target="https://docs.microsoft.com/es-es/dotnet/csharp/whats-new/csharp-7-1" TargetMode="External"/><Relationship Id="rId79" Type="http://schemas.openxmlformats.org/officeDocument/2006/relationships/hyperlink" Target="https://docs.microsoft.com/es-es/dotnet/csharp/whats-new/csharp-7-2" TargetMode="External"/><Relationship Id="rId102" Type="http://schemas.openxmlformats.org/officeDocument/2006/relationships/hyperlink" Target="https://docs.microsoft.com/es-es/dotnet/csharp/language-reference/builtin-types/nullable-reference-types" TargetMode="External"/><Relationship Id="rId5" Type="http://schemas.openxmlformats.org/officeDocument/2006/relationships/webSettings" Target="webSettings.xml"/><Relationship Id="rId90" Type="http://schemas.openxmlformats.org/officeDocument/2006/relationships/hyperlink" Target="https://docs.microsoft.com/es-es/dotnet/csharp/whats-new/csharp-7-3" TargetMode="External"/><Relationship Id="rId95" Type="http://schemas.openxmlformats.org/officeDocument/2006/relationships/hyperlink" Target="https://docs.microsoft.com/es-es/dotnet/csharp/whats-new/csharp-8" TargetMode="External"/><Relationship Id="rId22" Type="http://schemas.openxmlformats.org/officeDocument/2006/relationships/hyperlink" Target="https://docs.microsoft.com/es-es/dotnet/csharp/programming-guide/statements-expressions-operators/statements" TargetMode="External"/><Relationship Id="rId27" Type="http://schemas.openxmlformats.org/officeDocument/2006/relationships/hyperlink" Target="https://docs.microsoft.com/es-es/dotnet/api/system.idisposable" TargetMode="External"/><Relationship Id="rId43" Type="http://schemas.openxmlformats.org/officeDocument/2006/relationships/hyperlink" Target="https://docs.microsoft.com/es-es/dotnet/csharp/programming-guide/classes-and-structs/object-and-collection-initializers" TargetMode="External"/><Relationship Id="rId48" Type="http://schemas.openxmlformats.org/officeDocument/2006/relationships/hyperlink" Target="https://docs.microsoft.com/es-es/dotnet/csharp/async" TargetMode="External"/><Relationship Id="rId64" Type="http://schemas.openxmlformats.org/officeDocument/2006/relationships/hyperlink" Target="https://docs.microsoft.com/es-es/dotnet/csharp/whats-new/csharp-7" TargetMode="External"/><Relationship Id="rId69" Type="http://schemas.openxmlformats.org/officeDocument/2006/relationships/hyperlink" Target="https://docs.microsoft.com/es-es/dotnet/csharp/language-reference/configure-language-version" TargetMode="External"/><Relationship Id="rId113" Type="http://schemas.openxmlformats.org/officeDocument/2006/relationships/hyperlink" Target="https://docs.microsoft.com/es-es/dotnet/csharp/language-reference/configure-language-version" TargetMode="External"/><Relationship Id="rId118" Type="http://schemas.openxmlformats.org/officeDocument/2006/relationships/theme" Target="theme/theme1.xml"/><Relationship Id="rId80" Type="http://schemas.openxmlformats.org/officeDocument/2006/relationships/hyperlink" Target="https://docs.microsoft.com/es-es/dotnet/csharp/whats-new/csharp-7-3" TargetMode="External"/><Relationship Id="rId85" Type="http://schemas.openxmlformats.org/officeDocument/2006/relationships/hyperlink" Target="https://docs.microsoft.com/es-es/dotnet/csharp/whats-new/csharp-7-3" TargetMode="External"/><Relationship Id="rId12" Type="http://schemas.openxmlformats.org/officeDocument/2006/relationships/chart" Target="charts/chart2.xml"/><Relationship Id="rId17" Type="http://schemas.openxmlformats.org/officeDocument/2006/relationships/hyperlink" Target="https://docs.microsoft.com/es-es/dotnet/csharp/programming-guide/interfaces/" TargetMode="External"/><Relationship Id="rId33" Type="http://schemas.openxmlformats.org/officeDocument/2006/relationships/hyperlink" Target="https://docs.microsoft.com/es-es/dotnet/csharp/programming-guide/concepts/covariance-contravariance/" TargetMode="External"/><Relationship Id="rId38" Type="http://schemas.openxmlformats.org/officeDocument/2006/relationships/hyperlink" Target="https://docs.microsoft.com/es-es/dotnet/csharp/language-reference/operators/lambda-expressions" TargetMode="External"/><Relationship Id="rId59" Type="http://schemas.openxmlformats.org/officeDocument/2006/relationships/hyperlink" Target="https://github.com/dotnet/roslyn" TargetMode="External"/><Relationship Id="rId103" Type="http://schemas.openxmlformats.org/officeDocument/2006/relationships/hyperlink" Target="https://docs.microsoft.com/es-es/dotnet/csharp/whats-new/csharp-8" TargetMode="External"/><Relationship Id="rId108" Type="http://schemas.openxmlformats.org/officeDocument/2006/relationships/hyperlink" Target="https://docs.microsoft.com/es-es/dotnet/csharp/whats-new/csharp-8" TargetMode="External"/><Relationship Id="rId54" Type="http://schemas.openxmlformats.org/officeDocument/2006/relationships/hyperlink" Target="https://docs.microsoft.com/es-es/dotnet/csharp/whats-new/csharp-6" TargetMode="External"/><Relationship Id="rId70" Type="http://schemas.openxmlformats.org/officeDocument/2006/relationships/hyperlink" Target="https://docs.microsoft.com/es-es/dotnet/csharp/whats-new/csharp-7-1" TargetMode="External"/><Relationship Id="rId75" Type="http://schemas.openxmlformats.org/officeDocument/2006/relationships/hyperlink" Target="https://docs.microsoft.com/es-es/dotnet/csharp/whats-new/csharp-7-2" TargetMode="External"/><Relationship Id="rId91" Type="http://schemas.openxmlformats.org/officeDocument/2006/relationships/hyperlink" Target="https://docs.microsoft.com/es-es/dotnet/csharp/whats-new/csharp-7-3" TargetMode="External"/><Relationship Id="rId96" Type="http://schemas.openxmlformats.org/officeDocument/2006/relationships/hyperlink" Target="https://docs.microsoft.com/es-es/dotnet/csharp/whats-new/csharp-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s-es/dotnet/csharp/programming-guide/concepts/attributes/" TargetMode="External"/><Relationship Id="rId28" Type="http://schemas.openxmlformats.org/officeDocument/2006/relationships/hyperlink" Target="https://docs.microsoft.com/es-es/dotnet/csharp/programming-guide/generics/" TargetMode="External"/><Relationship Id="rId49" Type="http://schemas.openxmlformats.org/officeDocument/2006/relationships/hyperlink" Target="https://docs.microsoft.com/es-es/dotnet/csharp/language-reference/attributes/caller-information" TargetMode="External"/><Relationship Id="rId114" Type="http://schemas.openxmlformats.org/officeDocument/2006/relationships/image" Target="media/image4.jpeg"/><Relationship Id="rId10" Type="http://schemas.openxmlformats.org/officeDocument/2006/relationships/image" Target="media/image3.jpg"/><Relationship Id="rId31" Type="http://schemas.openxmlformats.org/officeDocument/2006/relationships/hyperlink" Target="https://docs.microsoft.com/es-es/dotnet/csharp/language-reference/builtin-types/nullable-value-types" TargetMode="External"/><Relationship Id="rId44" Type="http://schemas.openxmlformats.org/officeDocument/2006/relationships/hyperlink" Target="https://docs.microsoft.com/es-es/dotnet/csharp/language-reference/builtin-types/reference-types" TargetMode="External"/><Relationship Id="rId52" Type="http://schemas.openxmlformats.org/officeDocument/2006/relationships/hyperlink" Target="https://docs.microsoft.com/es-es/dotnet/csharp/whats-new/csharp-6" TargetMode="External"/><Relationship Id="rId60" Type="http://schemas.openxmlformats.org/officeDocument/2006/relationships/hyperlink" Target="https://docs.microsoft.com/es-es/dotnet/csharp/whats-new/csharp-7" TargetMode="External"/><Relationship Id="rId65" Type="http://schemas.openxmlformats.org/officeDocument/2006/relationships/hyperlink" Target="https://docs.microsoft.com/es-es/dotnet/csharp/whats-new/csharp-7" TargetMode="External"/><Relationship Id="rId73" Type="http://schemas.openxmlformats.org/officeDocument/2006/relationships/hyperlink" Target="https://docs.microsoft.com/es-es/dotnet/csharp/whats-new/csharp-7-1" TargetMode="External"/><Relationship Id="rId78" Type="http://schemas.openxmlformats.org/officeDocument/2006/relationships/hyperlink" Target="https://docs.microsoft.com/es-es/dotnet/csharp/whats-new/csharp-7-2" TargetMode="External"/><Relationship Id="rId81" Type="http://schemas.openxmlformats.org/officeDocument/2006/relationships/hyperlink" Target="https://docs.microsoft.com/es-es/dotnet/csharp/whats-new/csharp-7-3" TargetMode="External"/><Relationship Id="rId86" Type="http://schemas.openxmlformats.org/officeDocument/2006/relationships/hyperlink" Target="https://docs.microsoft.com/es-es/dotnet/csharp/whats-new/csharp-7-3" TargetMode="External"/><Relationship Id="rId94" Type="http://schemas.openxmlformats.org/officeDocument/2006/relationships/hyperlink" Target="https://docs.microsoft.com/es-es/dotnet/csharp/whats-new/csharp-8" TargetMode="External"/><Relationship Id="rId99" Type="http://schemas.openxmlformats.org/officeDocument/2006/relationships/hyperlink" Target="https://docs.microsoft.com/es-es/dotnet/csharp/whats-new/csharp-8" TargetMode="External"/><Relationship Id="rId101" Type="http://schemas.openxmlformats.org/officeDocument/2006/relationships/hyperlink" Target="https://docs.microsoft.com/es-es/dotnet/csharp/whats-new/csharp-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eeldotneteasy.blogspot.com/2011/01/c-design-goals.html" TargetMode="External"/><Relationship Id="rId18" Type="http://schemas.openxmlformats.org/officeDocument/2006/relationships/hyperlink" Target="https://docs.microsoft.com/es-es/dotnet/csharp/events-overview" TargetMode="External"/><Relationship Id="rId39" Type="http://schemas.openxmlformats.org/officeDocument/2006/relationships/hyperlink" Target="https://docs.microsoft.com/es-es/dotnet/csharp/expression-trees" TargetMode="External"/><Relationship Id="rId109" Type="http://schemas.openxmlformats.org/officeDocument/2006/relationships/hyperlink" Target="https://docs.microsoft.com/es-es/dotnet/csharp/whats-new/csharp-9" TargetMode="External"/><Relationship Id="rId34" Type="http://schemas.openxmlformats.org/officeDocument/2006/relationships/hyperlink" Target="https://docs.microsoft.com/es-es/dotnet/api/system.collections.generic.list-1" TargetMode="External"/><Relationship Id="rId50" Type="http://schemas.openxmlformats.org/officeDocument/2006/relationships/hyperlink" Target="https://www.codeproject.com/Tips/606379/Caller-Info-Attributes-in-Csharp" TargetMode="External"/><Relationship Id="rId55" Type="http://schemas.openxmlformats.org/officeDocument/2006/relationships/hyperlink" Target="https://docs.microsoft.com/es-es/dotnet/csharp/whats-new/csharp-6" TargetMode="External"/><Relationship Id="rId76" Type="http://schemas.openxmlformats.org/officeDocument/2006/relationships/hyperlink" Target="https://docs.microsoft.com/es-es/dotnet/csharp/whats-new/csharp-7-2" TargetMode="External"/><Relationship Id="rId97" Type="http://schemas.openxmlformats.org/officeDocument/2006/relationships/hyperlink" Target="https://docs.microsoft.com/es-es/dotnet/csharp/whats-new/csharp-8" TargetMode="External"/><Relationship Id="rId104" Type="http://schemas.openxmlformats.org/officeDocument/2006/relationships/hyperlink" Target="https://docs.microsoft.com/es-es/dotnet/csharp/whats-new/csharp-8" TargetMode="External"/><Relationship Id="rId7" Type="http://schemas.openxmlformats.org/officeDocument/2006/relationships/endnotes" Target="endnotes.xml"/><Relationship Id="rId71" Type="http://schemas.openxmlformats.org/officeDocument/2006/relationships/hyperlink" Target="https://docs.microsoft.com/es-es/dotnet/csharp/whats-new/csharp-7-1" TargetMode="External"/><Relationship Id="rId92" Type="http://schemas.openxmlformats.org/officeDocument/2006/relationships/hyperlink" Target="https://docs.microsoft.com/es-es/dotnet/csharp/whats-new/csharp-8" TargetMode="External"/><Relationship Id="rId2" Type="http://schemas.openxmlformats.org/officeDocument/2006/relationships/numbering" Target="numbering.xml"/><Relationship Id="rId29" Type="http://schemas.openxmlformats.org/officeDocument/2006/relationships/hyperlink" Target="https://docs.microsoft.com/es-es/dotnet/csharp/programming-guide/classes-and-structs/partial-classes-and-methods" TargetMode="External"/><Relationship Id="rId24" Type="http://schemas.openxmlformats.org/officeDocument/2006/relationships/hyperlink" Target="https://docs.microsoft.com/es-es/dotnet/api/system.idisposable.dispose" TargetMode="External"/><Relationship Id="rId40" Type="http://schemas.openxmlformats.org/officeDocument/2006/relationships/hyperlink" Target="https://docs.microsoft.com/es-es/dotnet/csharp/programming-guide/classes-and-structs/extension-methods" TargetMode="External"/><Relationship Id="rId45" Type="http://schemas.openxmlformats.org/officeDocument/2006/relationships/hyperlink" Target="https://docs.microsoft.com/es-es/dotnet/csharp/programming-guide/classes-and-structs/named-and-optional-arguments" TargetMode="External"/><Relationship Id="rId66" Type="http://schemas.openxmlformats.org/officeDocument/2006/relationships/hyperlink" Target="https://docs.microsoft.com/es-es/dotnet/csharp/whats-new/csharp-7" TargetMode="External"/><Relationship Id="rId87" Type="http://schemas.openxmlformats.org/officeDocument/2006/relationships/hyperlink" Target="https://docs.microsoft.com/es-es/dotnet/csharp/whats-new/csharp-7-3" TargetMode="External"/><Relationship Id="rId110" Type="http://schemas.openxmlformats.org/officeDocument/2006/relationships/hyperlink" Target="https://docs.microsoft.com/es-es/dotnet/csharp/whats-new/csharp-9" TargetMode="External"/><Relationship Id="rId115" Type="http://schemas.openxmlformats.org/officeDocument/2006/relationships/image" Target="media/image5.jpg"/><Relationship Id="rId61" Type="http://schemas.openxmlformats.org/officeDocument/2006/relationships/hyperlink" Target="https://docs.microsoft.com/es-es/dotnet/csharp/whats-new/csharp-7" TargetMode="External"/><Relationship Id="rId82" Type="http://schemas.openxmlformats.org/officeDocument/2006/relationships/hyperlink" Target="https://docs.microsoft.com/es-es/dotnet/csharp/whats-new/csharp-7-3" TargetMode="External"/><Relationship Id="rId19" Type="http://schemas.openxmlformats.org/officeDocument/2006/relationships/hyperlink" Target="https://docs.microsoft.com/es-es/dotnet/csharp/properties" TargetMode="External"/><Relationship Id="rId14" Type="http://schemas.openxmlformats.org/officeDocument/2006/relationships/hyperlink" Target="https://docs.microsoft.com/es-es/dotnet/csharp/linq/" TargetMode="External"/><Relationship Id="rId30" Type="http://schemas.openxmlformats.org/officeDocument/2006/relationships/hyperlink" Target="https://docs.microsoft.com/es-es/dotnet/csharp/language-reference/operators/delegate-operator" TargetMode="External"/><Relationship Id="rId35" Type="http://schemas.openxmlformats.org/officeDocument/2006/relationships/hyperlink" Target="https://docs.microsoft.com/es-es/dotnet/csharp/programming-guide/classes-and-structs/auto-implemented-properties" TargetMode="External"/><Relationship Id="rId56" Type="http://schemas.openxmlformats.org/officeDocument/2006/relationships/hyperlink" Target="https://docs.microsoft.com/es-es/dotnet/csharp/whats-new/csharp-6" TargetMode="External"/><Relationship Id="rId77" Type="http://schemas.openxmlformats.org/officeDocument/2006/relationships/hyperlink" Target="https://docs.microsoft.com/es-es/dotnet/csharp/whats-new/csharp-7-2" TargetMode="External"/><Relationship Id="rId100" Type="http://schemas.openxmlformats.org/officeDocument/2006/relationships/hyperlink" Target="https://docs.microsoft.com/es-es/dotnet/csharp/whats-new/csharp-8" TargetMode="External"/><Relationship Id="rId105" Type="http://schemas.openxmlformats.org/officeDocument/2006/relationships/hyperlink" Target="https://docs.microsoft.com/es-es/dotnet/csharp/whats-new/csharp-8" TargetMode="External"/><Relationship Id="rId8" Type="http://schemas.openxmlformats.org/officeDocument/2006/relationships/image" Target="media/image1.jpeg"/><Relationship Id="rId51" Type="http://schemas.openxmlformats.org/officeDocument/2006/relationships/hyperlink" Target="https://docs.microsoft.com/es-es/dotnet/csharp/whats-new/csharp-6" TargetMode="External"/><Relationship Id="rId72" Type="http://schemas.openxmlformats.org/officeDocument/2006/relationships/hyperlink" Target="https://docs.microsoft.com/es-es/dotnet/csharp/whats-new/csharp-7-1" TargetMode="External"/><Relationship Id="rId93" Type="http://schemas.openxmlformats.org/officeDocument/2006/relationships/hyperlink" Target="https://docs.microsoft.com/es-es/dotnet/csharp/whats-new/csharp-8" TargetMode="External"/><Relationship Id="rId98" Type="http://schemas.openxmlformats.org/officeDocument/2006/relationships/hyperlink" Target="https://docs.microsoft.com/es-es/dotnet/csharp/whats-new/csharp-8" TargetMode="External"/><Relationship Id="rId3" Type="http://schemas.openxmlformats.org/officeDocument/2006/relationships/styles" Target="styles.xml"/><Relationship Id="rId25" Type="http://schemas.openxmlformats.org/officeDocument/2006/relationships/hyperlink" Target="https://docs.microsoft.com/es-es/dotnet/api/system.collections.ienumerator" TargetMode="External"/><Relationship Id="rId46" Type="http://schemas.openxmlformats.org/officeDocument/2006/relationships/hyperlink" Target="https://docs.microsoft.com/es-es/dotnet/standard/generics/covariance-and-contravariance" TargetMode="External"/><Relationship Id="rId67" Type="http://schemas.openxmlformats.org/officeDocument/2006/relationships/hyperlink" Target="https://docs.microsoft.com/es-es/dotnet/csharp/whats-new/csharp-7" TargetMode="External"/><Relationship Id="rId116" Type="http://schemas.openxmlformats.org/officeDocument/2006/relationships/fontTable" Target="fontTable.xml"/><Relationship Id="rId20" Type="http://schemas.openxmlformats.org/officeDocument/2006/relationships/hyperlink" Target="https://docs.microsoft.com/es-es/dotnet/csharp/delegates-overview" TargetMode="External"/><Relationship Id="rId41" Type="http://schemas.openxmlformats.org/officeDocument/2006/relationships/hyperlink" Target="https://docs.microsoft.com/es-es/dotnet/csharp/language-reference/keywords/var" TargetMode="External"/><Relationship Id="rId62" Type="http://schemas.openxmlformats.org/officeDocument/2006/relationships/hyperlink" Target="https://docs.microsoft.com/es-es/dotnet/csharp/whats-new/csharp-7" TargetMode="External"/><Relationship Id="rId83" Type="http://schemas.openxmlformats.org/officeDocument/2006/relationships/hyperlink" Target="https://docs.microsoft.com/es-es/dotnet/csharp/whats-new/csharp-7-3" TargetMode="External"/><Relationship Id="rId88" Type="http://schemas.openxmlformats.org/officeDocument/2006/relationships/hyperlink" Target="https://docs.microsoft.com/es-es/dotnet/csharp/whats-new/csharp-7-3" TargetMode="External"/><Relationship Id="rId111" Type="http://schemas.openxmlformats.org/officeDocument/2006/relationships/hyperlink" Target="https://docs.microsoft.com/es-es/dotnet/csharp/whats-new/csharp-9" TargetMode="External"/><Relationship Id="rId15" Type="http://schemas.openxmlformats.org/officeDocument/2006/relationships/hyperlink" Target="https://docs.microsoft.com/es-es/dotnet/csharp/programming-guide/classes-and-structs/classes" TargetMode="External"/><Relationship Id="rId36" Type="http://schemas.openxmlformats.org/officeDocument/2006/relationships/hyperlink" Target="https://docs.microsoft.com/es-es/dotnet/csharp/programming-guide/classes-and-structs/anonymous-types" TargetMode="External"/><Relationship Id="rId57" Type="http://schemas.openxmlformats.org/officeDocument/2006/relationships/hyperlink" Target="https://docs.microsoft.com/es-es/dotnet/csharp/whats-new/csharp-6" TargetMode="External"/><Relationship Id="rId106" Type="http://schemas.openxmlformats.org/officeDocument/2006/relationships/hyperlink" Target="https://docs.microsoft.com/es-es/dotnet/csharp/whats-new/csharp-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Series 1</c:v>
                </c:pt>
              </c:strCache>
            </c:strRef>
          </c:tx>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E4C4-4925-BBBD-B5C766C95B01}"/>
            </c:ext>
          </c:extLst>
        </c:ser>
        <c:ser>
          <c:idx val="1"/>
          <c:order val="1"/>
          <c:tx>
            <c:strRef>
              <c:f>Sheet1!$C$1</c:f>
              <c:strCache>
                <c:ptCount val="1"/>
                <c:pt idx="0">
                  <c:v>Series 2</c:v>
                </c:pt>
              </c:strCache>
            </c:strRef>
          </c:tx>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E4C4-4925-BBBD-B5C766C95B01}"/>
            </c:ext>
          </c:extLst>
        </c:ser>
        <c:ser>
          <c:idx val="2"/>
          <c:order val="2"/>
          <c:tx>
            <c:strRef>
              <c:f>Sheet1!$D$1</c:f>
              <c:strCache>
                <c:ptCount val="1"/>
                <c:pt idx="0">
                  <c:v>Series 3</c:v>
                </c:pt>
              </c:strCache>
            </c:strRef>
          </c:tx>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E4C4-4925-BBBD-B5C766C95B01}"/>
            </c:ext>
          </c:extLst>
        </c:ser>
        <c:dLbls>
          <c:showLegendKey val="0"/>
          <c:showVal val="0"/>
          <c:showCatName val="0"/>
          <c:showSerName val="0"/>
          <c:showPercent val="0"/>
          <c:showBubbleSize val="0"/>
        </c:dLbls>
        <c:gapWidth val="150"/>
        <c:axId val="196901888"/>
        <c:axId val="218367872"/>
      </c:barChart>
      <c:catAx>
        <c:axId val="196901888"/>
        <c:scaling>
          <c:orientation val="minMax"/>
        </c:scaling>
        <c:delete val="0"/>
        <c:axPos val="b"/>
        <c:numFmt formatCode="General" sourceLinked="0"/>
        <c:majorTickMark val="out"/>
        <c:minorTickMark val="none"/>
        <c:tickLblPos val="nextTo"/>
        <c:crossAx val="218367872"/>
        <c:crosses val="autoZero"/>
        <c:auto val="1"/>
        <c:lblAlgn val="ctr"/>
        <c:lblOffset val="100"/>
        <c:noMultiLvlLbl val="0"/>
      </c:catAx>
      <c:valAx>
        <c:axId val="218367872"/>
        <c:scaling>
          <c:orientation val="minMax"/>
        </c:scaling>
        <c:delete val="0"/>
        <c:axPos val="l"/>
        <c:majorGridlines/>
        <c:numFmt formatCode="General" sourceLinked="1"/>
        <c:majorTickMark val="out"/>
        <c:minorTickMark val="none"/>
        <c:tickLblPos val="nextTo"/>
        <c:crossAx val="1969018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Market A</a:t>
            </a:r>
          </a:p>
        </c:rich>
      </c:tx>
      <c:overlay val="0"/>
    </c:title>
    <c:autoTitleDeleted val="0"/>
    <c:plotArea>
      <c:layout/>
      <c:pieChart>
        <c:varyColors val="1"/>
        <c:ser>
          <c:idx val="0"/>
          <c:order val="0"/>
          <c:tx>
            <c:strRef>
              <c:f>Sheet1!$B$1</c:f>
              <c:strCache>
                <c:ptCount val="1"/>
                <c:pt idx="0">
                  <c:v>Sales</c:v>
                </c:pt>
              </c:strCache>
            </c:strRef>
          </c:tx>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ECB3-4BC5-AB99-5C7E85BB2F9D}"/>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1C8839"/>
      </a:accent1>
      <a:accent2>
        <a:srgbClr val="333366"/>
      </a:accent2>
      <a:accent3>
        <a:srgbClr val="663333"/>
      </a:accent3>
      <a:accent4>
        <a:srgbClr val="996666"/>
      </a:accent4>
      <a:accent5>
        <a:srgbClr val="666699"/>
      </a:accent5>
      <a:accent6>
        <a:srgbClr val="336699"/>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3274</TotalTime>
  <Pages>14</Pages>
  <Words>5793</Words>
  <Characters>31866</Characters>
  <Application>Microsoft Office Word</Application>
  <DocSecurity>0</DocSecurity>
  <Lines>265</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37584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Eric Sospedra Salort</dc:creator>
  <cp:lastModifiedBy>Eric Sospedra Salort</cp:lastModifiedBy>
  <cp:revision>6</cp:revision>
  <cp:lastPrinted>2013-10-25T13:55:00Z</cp:lastPrinted>
  <dcterms:created xsi:type="dcterms:W3CDTF">2020-10-03T15:50:00Z</dcterms:created>
  <dcterms:modified xsi:type="dcterms:W3CDTF">2020-10-07T02:20:00Z</dcterms:modified>
</cp:coreProperties>
</file>